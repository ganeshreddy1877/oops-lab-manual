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25B105">
      <w:pPr>
        <w:spacing w:after="0" w:line="240" w:lineRule="auto"/>
        <w:ind w:left="0" w:right="0" w:firstLine="0"/>
        <w:jc w:val="center"/>
        <w:rPr>
          <w:b/>
          <w:sz w:val="33"/>
        </w:rPr>
      </w:pPr>
    </w:p>
    <w:p w14:paraId="721D34DC">
      <w:pPr>
        <w:spacing w:after="0" w:line="240" w:lineRule="auto"/>
        <w:ind w:left="0" w:right="0" w:firstLine="0"/>
        <w:jc w:val="center"/>
      </w:pPr>
      <w:r>
        <w:rPr>
          <w:b/>
          <w:sz w:val="33"/>
        </w:rPr>
        <w:t>23CSE111</w:t>
      </w:r>
    </w:p>
    <w:p w14:paraId="6581D23B">
      <w:pPr>
        <w:spacing w:after="51" w:line="240" w:lineRule="auto"/>
        <w:ind w:left="0" w:right="0" w:firstLine="0"/>
        <w:jc w:val="center"/>
      </w:pPr>
    </w:p>
    <w:p w14:paraId="67E2484D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OOPS</w:t>
      </w:r>
    </w:p>
    <w:p w14:paraId="48E28CA1">
      <w:pPr>
        <w:spacing w:before="240"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(Object Oriented Programming System)</w:t>
      </w:r>
    </w:p>
    <w:p w14:paraId="2CF12F5C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</w:p>
    <w:p w14:paraId="1D32858B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691102E8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23E2965A">
      <w:pPr>
        <w:spacing w:after="0" w:line="240" w:lineRule="auto"/>
        <w:ind w:left="0" w:right="249" w:firstLine="0"/>
        <w:jc w:val="center"/>
        <w:rPr>
          <w:b/>
          <w:sz w:val="33"/>
        </w:rPr>
      </w:pPr>
      <w:r>
        <w:rPr>
          <w:b/>
          <w:sz w:val="33"/>
        </w:rPr>
        <w:t>LAB MANUAL</w:t>
      </w:r>
    </w:p>
    <w:p w14:paraId="6700CE0C">
      <w:pPr>
        <w:spacing w:after="0" w:line="240" w:lineRule="auto"/>
        <w:ind w:left="0" w:right="0" w:firstLine="0"/>
        <w:jc w:val="center"/>
      </w:pPr>
    </w:p>
    <w:p w14:paraId="24ED978D">
      <w:pPr>
        <w:spacing w:after="0" w:line="240" w:lineRule="auto"/>
        <w:ind w:left="0" w:right="0" w:firstLine="0"/>
        <w:jc w:val="center"/>
      </w:pPr>
    </w:p>
    <w:p w14:paraId="49DBB2FF">
      <w:pPr>
        <w:spacing w:after="0" w:line="240" w:lineRule="auto"/>
        <w:ind w:left="0" w:right="0" w:firstLine="0"/>
        <w:jc w:val="center"/>
      </w:pPr>
    </w:p>
    <w:p w14:paraId="0C6EB203">
      <w:pPr>
        <w:spacing w:after="84" w:line="240" w:lineRule="auto"/>
        <w:ind w:left="0" w:right="0" w:firstLine="0"/>
        <w:jc w:val="center"/>
      </w:pPr>
    </w:p>
    <w:p w14:paraId="0DAFDA9C">
      <w:pPr>
        <w:spacing w:after="0" w:line="240" w:lineRule="auto"/>
        <w:ind w:left="0" w:right="0" w:firstLine="0"/>
        <w:jc w:val="center"/>
      </w:pPr>
    </w:p>
    <w:p w14:paraId="2E624B05">
      <w:pPr>
        <w:spacing w:line="240" w:lineRule="auto"/>
        <w:ind w:right="0"/>
        <w:jc w:val="center"/>
      </w:pPr>
      <w:r>
        <w:drawing>
          <wp:inline distT="0" distB="0" distL="0" distR="0">
            <wp:extent cx="3388360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DCCF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3C26DB7C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6D5E534F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57AFD1ED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Department of CSE</w:t>
      </w:r>
    </w:p>
    <w:p w14:paraId="1F5F8CB5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Amrita School of Engineering</w:t>
      </w:r>
    </w:p>
    <w:p w14:paraId="2FA5CB1B">
      <w:pPr>
        <w:spacing w:after="0" w:line="240" w:lineRule="auto"/>
        <w:ind w:left="0" w:right="0" w:firstLine="0"/>
        <w:jc w:val="center"/>
      </w:pPr>
      <w:r>
        <w:rPr>
          <w:b/>
          <w:sz w:val="26"/>
        </w:rPr>
        <w:t>Amrita Vishwa Vidyapeetham, Amaravati Campus</w:t>
      </w:r>
    </w:p>
    <w:p w14:paraId="066D8C00">
      <w:pPr>
        <w:spacing w:after="0" w:line="240" w:lineRule="auto"/>
        <w:ind w:left="0" w:right="0" w:firstLine="0"/>
        <w:jc w:val="center"/>
      </w:pPr>
    </w:p>
    <w:p w14:paraId="33A09087">
      <w:pPr>
        <w:spacing w:after="0" w:line="240" w:lineRule="auto"/>
        <w:ind w:left="0" w:right="0" w:firstLine="0"/>
        <w:jc w:val="center"/>
      </w:pPr>
    </w:p>
    <w:p w14:paraId="31D54B2F">
      <w:pPr>
        <w:spacing w:after="0" w:line="240" w:lineRule="auto"/>
        <w:ind w:left="0" w:right="0" w:firstLine="0"/>
        <w:jc w:val="center"/>
      </w:pPr>
    </w:p>
    <w:p w14:paraId="5EB21021">
      <w:pPr>
        <w:spacing w:after="0" w:line="240" w:lineRule="auto"/>
        <w:ind w:left="0" w:right="0" w:firstLine="0"/>
        <w:jc w:val="center"/>
      </w:pPr>
    </w:p>
    <w:p w14:paraId="7021BBD2">
      <w:pPr>
        <w:spacing w:after="0" w:line="240" w:lineRule="auto"/>
        <w:ind w:left="0" w:right="0" w:firstLine="0"/>
        <w:jc w:val="center"/>
      </w:pPr>
    </w:p>
    <w:p w14:paraId="592F4E77">
      <w:pPr>
        <w:spacing w:after="0" w:line="240" w:lineRule="auto"/>
        <w:ind w:left="0" w:right="0" w:firstLine="0"/>
        <w:jc w:val="center"/>
      </w:pPr>
    </w:p>
    <w:p w14:paraId="06E209B8">
      <w:pPr>
        <w:spacing w:after="156" w:line="240" w:lineRule="auto"/>
        <w:ind w:left="0" w:right="0" w:firstLine="0"/>
        <w:jc w:val="center"/>
      </w:pPr>
    </w:p>
    <w:p w14:paraId="289B8D32">
      <w:pPr>
        <w:spacing w:after="0" w:line="240" w:lineRule="auto"/>
        <w:ind w:left="0" w:right="0" w:firstLine="0"/>
        <w:jc w:val="center"/>
      </w:pPr>
    </w:p>
    <w:p w14:paraId="7284773A">
      <w:pPr>
        <w:spacing w:after="0" w:line="240" w:lineRule="auto"/>
        <w:ind w:left="115" w:right="0" w:firstLine="0"/>
        <w:jc w:val="center"/>
        <w:rPr>
          <w:b/>
        </w:rPr>
      </w:pPr>
      <w:r>
        <w:rPr>
          <w:b/>
        </w:rPr>
        <w:t>Verified By :                                                                   Name: D. Ganesh Reddy</w:t>
      </w:r>
    </w:p>
    <w:p w14:paraId="23C9FC61">
      <w:pPr>
        <w:spacing w:after="0" w:line="240" w:lineRule="auto"/>
        <w:ind w:left="115" w:right="0" w:firstLine="0"/>
      </w:pPr>
      <w:r>
        <w:rPr>
          <w:b/>
        </w:rPr>
        <w:t xml:space="preserve">       Rajkumar Sir                                                                  Class: CSE-A</w:t>
      </w:r>
    </w:p>
    <w:p w14:paraId="5EDED186">
      <w:pPr>
        <w:spacing w:after="5" w:line="240" w:lineRule="auto"/>
        <w:ind w:left="0" w:right="243" w:firstLine="0"/>
        <w:jc w:val="center"/>
        <w:rPr>
          <w:b/>
        </w:rPr>
      </w:pPr>
      <w:r>
        <w:rPr>
          <w:b/>
        </w:rPr>
        <w:t xml:space="preserve">                                                                             Roll No: 24042</w:t>
      </w:r>
    </w:p>
    <w:p w14:paraId="2518D96C">
      <w:pPr>
        <w:spacing w:after="5" w:line="240" w:lineRule="auto"/>
        <w:ind w:left="0" w:right="243" w:firstLine="0"/>
        <w:jc w:val="center"/>
        <w:rPr>
          <w:b/>
        </w:rPr>
      </w:pPr>
    </w:p>
    <w:p w14:paraId="4559D29C">
      <w:pPr>
        <w:spacing w:after="5" w:line="240" w:lineRule="auto"/>
        <w:ind w:left="0" w:right="243" w:firstLine="0"/>
        <w:jc w:val="center"/>
        <w:rPr>
          <w:b/>
        </w:rPr>
      </w:pPr>
    </w:p>
    <w:p w14:paraId="21F1845D">
      <w:pPr>
        <w:spacing w:after="5" w:line="240" w:lineRule="auto"/>
        <w:ind w:left="0" w:right="243" w:firstLine="0"/>
        <w:jc w:val="center"/>
        <w:rPr>
          <w:b/>
        </w:rPr>
      </w:pPr>
    </w:p>
    <w:p w14:paraId="496FA785">
      <w:pPr>
        <w:spacing w:after="5" w:line="240" w:lineRule="auto"/>
        <w:ind w:left="0" w:right="243" w:firstLine="0"/>
        <w:jc w:val="center"/>
        <w:rPr>
          <w:b/>
        </w:rPr>
      </w:pPr>
    </w:p>
    <w:p w14:paraId="5B7A7AF2">
      <w:pPr>
        <w:spacing w:after="5" w:line="240" w:lineRule="auto"/>
        <w:ind w:left="0" w:right="243" w:firstLine="0"/>
        <w:jc w:val="center"/>
        <w:rPr>
          <w:b/>
        </w:rPr>
      </w:pPr>
    </w:p>
    <w:p w14:paraId="175CA123">
      <w:pPr>
        <w:framePr w:wrap="around" w:vAnchor="text" w:hAnchor="text" w:x="-98" w:y="4"/>
        <w:suppressOverlap/>
        <w:spacing w:after="0" w:line="240" w:lineRule="auto"/>
        <w:ind w:left="0" w:right="0" w:firstLine="0"/>
        <w:jc w:val="center"/>
      </w:pPr>
    </w:p>
    <w:p w14:paraId="31F22280">
      <w:pPr>
        <w:spacing w:after="0" w:line="240" w:lineRule="auto"/>
        <w:ind w:left="0" w:right="205" w:firstLine="0"/>
        <w:jc w:val="center"/>
        <w:rPr>
          <w:sz w:val="22"/>
          <w:szCs w:val="22"/>
        </w:rPr>
      </w:pPr>
      <w:r>
        <w:rPr>
          <w:rFonts w:ascii="Calibri" w:hAnsi="Calibri" w:eastAsia="Calibri" w:cs="Calibri"/>
          <w:sz w:val="20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AqYPCRS&#10;AgAA4gUAAA4AAAAAAAAAAQAgAAAAKgEAAGRycy9lMm9Eb2MueG1sUEsFBgAAAAAGAAYAWQEAAO4F&#10;AAAAAA==&#10;">
                <o:lock v:ext="edit" aspectratio="f"/>
                <v:shape id="Shape 19935" o:spid="_x0000_s1026" o:spt="100" style="position:absolute;left:0;top:0;height:8874252;width:9144;" fillcolor="#000000" filled="t" stroked="f" coordsize="9144,8874252" o:gfxdata="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FgMc&#10;wAAAAN4AAAAPAAAAAAAAAAEAIAAAACIAAABkcnMvZG93bnJldi54bWxQSwECFAAUAAAACACHTuJA&#10;My8FnjsAAAA5AAAAEAAAAAAAAAABACAAAAAPAQAAZHJzL3NoYXBleG1sLnhtbFBLBQYAAAAABgAG&#10;AFsBAAC5AwAAAAA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hAnsi="Calibri" w:eastAsia="Calibri" w:cs="Calibri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iLiKY2wAAAA0B&#10;AAAPAAAAAAAAAAEAIAAAACIAAABkcnMvZG93bnJldi54bWxQSwECFAAUAAAACACHTuJAIiqtCFEC&#10;AADiBQAADgAAAAAAAAABACAAAAAqAQAAZHJzL2Uyb0RvYy54bWxQSwUGAAAAAAYABgBZAQAA7QUA&#10;AAAA&#10;">
                <o:lock v:ext="edit" aspectratio="f"/>
                <v:shape id="Shape 19943" o:spid="_x0000_s1026" o:spt="100" style="position:absolute;left:0;top:0;height:8874252;width:9144;" fillcolor="#000000" filled="t" stroked="f" coordsize="9144,8874252" o:gfxdata="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1TY6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hAnsi="Calibri" w:eastAsia="Calibri" w:cs="Calibri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HT+DwRS&#10;AgAA4gUAAA4AAAAAAAAAAQAgAAAAKgEAAGRycy9lMm9Eb2MueG1sUEsFBgAAAAAGAAYAWQEAAO4F&#10;AAAAAA==&#10;">
                <o:lock v:ext="edit" aspectratio="f"/>
                <v:shape id="Shape 19945" o:spid="_x0000_s1026" o:spt="100" style="position:absolute;left:0;top:0;height:8874252;width:9144;" fillcolor="#000000" filled="t" stroked="f" coordsize="9144,8874252" o:gfxdata="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QcGG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sz w:val="22"/>
          <w:szCs w:val="22"/>
        </w:rPr>
        <w:br w:type="page"/>
      </w:r>
    </w:p>
    <w:p w14:paraId="31225454">
      <w:pPr>
        <w:spacing w:after="0" w:line="240" w:lineRule="auto"/>
        <w:ind w:left="-1080" w:right="2446" w:firstLine="0"/>
        <w:jc w:val="center"/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7"/>
        <w:gridCol w:w="6237"/>
        <w:gridCol w:w="1276"/>
        <w:gridCol w:w="851"/>
        <w:gridCol w:w="1434"/>
      </w:tblGrid>
      <w:tr w14:paraId="261E6A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562" w:type="dxa"/>
          </w:tcPr>
          <w:p w14:paraId="6F0BC9E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S.NO</w:t>
            </w:r>
          </w:p>
        </w:tc>
        <w:tc>
          <w:tcPr>
            <w:tcW w:w="6237" w:type="dxa"/>
          </w:tcPr>
          <w:p w14:paraId="324C9B4D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Programs</w:t>
            </w:r>
          </w:p>
        </w:tc>
        <w:tc>
          <w:tcPr>
            <w:tcW w:w="1276" w:type="dxa"/>
          </w:tcPr>
          <w:p w14:paraId="3FEE9571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3EE7D9EE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Pg:No</w:t>
            </w:r>
          </w:p>
        </w:tc>
        <w:tc>
          <w:tcPr>
            <w:tcW w:w="1434" w:type="dxa"/>
          </w:tcPr>
          <w:p w14:paraId="5FA05D0B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Signature</w:t>
            </w:r>
          </w:p>
        </w:tc>
      </w:tr>
      <w:tr w14:paraId="58CEAA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0" w:hRule="atLeast"/>
        </w:trPr>
        <w:tc>
          <w:tcPr>
            <w:tcW w:w="562" w:type="dxa"/>
          </w:tcPr>
          <w:p w14:paraId="3E7F23E0">
            <w:pPr>
              <w:spacing w:after="0" w:line="240" w:lineRule="auto"/>
              <w:ind w:left="0" w:right="0" w:firstLine="0"/>
              <w:jc w:val="center"/>
            </w:pPr>
          </w:p>
          <w:p w14:paraId="77DC31DC">
            <w:pPr>
              <w:spacing w:after="0" w:line="240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6237" w:type="dxa"/>
          </w:tcPr>
          <w:p w14:paraId="350A668A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Software.</w:t>
            </w:r>
          </w:p>
          <w:p w14:paraId="5947D6CD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to print message “Welcome to java programming”.</w:t>
            </w:r>
          </w:p>
          <w:p w14:paraId="5571CC3E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that prints name, roll number, section of a student.</w:t>
            </w:r>
          </w:p>
        </w:tc>
        <w:tc>
          <w:tcPr>
            <w:tcW w:w="1276" w:type="dxa"/>
          </w:tcPr>
          <w:p w14:paraId="09B5422A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09B7FE5B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2A5AC44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25302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1" w:hRule="atLeast"/>
        </w:trPr>
        <w:tc>
          <w:tcPr>
            <w:tcW w:w="562" w:type="dxa"/>
          </w:tcPr>
          <w:p w14:paraId="6F30BB25">
            <w:pPr>
              <w:spacing w:after="0" w:line="240" w:lineRule="auto"/>
              <w:ind w:left="0" w:right="0" w:firstLine="0"/>
              <w:jc w:val="center"/>
            </w:pPr>
          </w:p>
          <w:p w14:paraId="0B67767C">
            <w:pPr>
              <w:spacing w:after="0" w:line="240" w:lineRule="auto"/>
              <w:ind w:left="0" w:right="0" w:firstLine="0"/>
              <w:jc w:val="center"/>
            </w:pPr>
            <w:r>
              <w:t>2</w:t>
            </w:r>
          </w:p>
        </w:tc>
        <w:tc>
          <w:tcPr>
            <w:tcW w:w="6237" w:type="dxa"/>
          </w:tcPr>
          <w:p w14:paraId="45280ECF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area of a rectangle</w:t>
            </w:r>
          </w:p>
          <w:p w14:paraId="11AC8D07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java program to convert temp from Celsius to        </w:t>
            </w:r>
          </w:p>
          <w:p w14:paraId="44744CE3">
            <w:pPr>
              <w:pStyle w:val="11"/>
              <w:spacing w:after="0" w:line="240" w:lineRule="auto"/>
              <w:ind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Fahrenheit and vice versa.</w:t>
            </w:r>
          </w:p>
          <w:p w14:paraId="6E266606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simple interest</w:t>
            </w:r>
          </w:p>
          <w:p w14:paraId="243EA92D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largest of three numbers using ternary operators.</w:t>
            </w:r>
          </w:p>
          <w:p w14:paraId="1B391CDC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factorial of the given number.</w:t>
            </w:r>
          </w:p>
        </w:tc>
        <w:tc>
          <w:tcPr>
            <w:tcW w:w="1276" w:type="dxa"/>
          </w:tcPr>
          <w:p w14:paraId="7914E508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31A35E31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6361420F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2F5570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9" w:hRule="atLeast"/>
        </w:trPr>
        <w:tc>
          <w:tcPr>
            <w:tcW w:w="562" w:type="dxa"/>
          </w:tcPr>
          <w:p w14:paraId="431B5021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</w:p>
          <w:p w14:paraId="09C46D8F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3</w:t>
            </w:r>
          </w:p>
        </w:tc>
        <w:tc>
          <w:tcPr>
            <w:tcW w:w="6237" w:type="dxa"/>
          </w:tcPr>
          <w:p w14:paraId="61CB9687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Write a  java program with the following instructions.</w:t>
            </w:r>
          </w:p>
          <w:p w14:paraId="649B81E7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Create a class with name car.</w:t>
            </w:r>
          </w:p>
          <w:p w14:paraId="141658FE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Create four attributes named car_colour,car_brand,fuel        </w:t>
            </w:r>
          </w:p>
          <w:p w14:paraId="67F4A6B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type,top_speed.</w:t>
            </w:r>
          </w:p>
          <w:p w14:paraId="1E8AC67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c)  Create three method named    </w:t>
            </w:r>
          </w:p>
          <w:p w14:paraId="7DF1305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“Start_Racing”,”End_Race”.{ }</w:t>
            </w:r>
          </w:p>
          <w:p w14:paraId="28D8C556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d)  Create three objects named Car1,Car2,Car3.</w:t>
            </w:r>
          </w:p>
          <w:p w14:paraId="6CE588E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e)  Create a constructor which should print “Welcome to car   </w:t>
            </w:r>
          </w:p>
          <w:p w14:paraId="5B6ED50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garage”.</w:t>
            </w:r>
          </w:p>
          <w:p w14:paraId="07EB9B72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4"/>
              </w:rPr>
              <w:t xml:space="preserve">2. </w:t>
            </w:r>
            <w:r>
              <w:rPr>
                <w:sz w:val="22"/>
                <w:szCs w:val="22"/>
              </w:rPr>
              <w:t>Write a  class by writing java program named Bank Account</w:t>
            </w:r>
          </w:p>
          <w:p w14:paraId="5B87AFA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with two methods “deposits and withdraw”.</w:t>
            </w:r>
          </w:p>
          <w:p w14:paraId="4575CB7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In deposit method whenever an amount is deposited it  </w:t>
            </w:r>
          </w:p>
          <w:p w14:paraId="132F2C9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has to be updated with current amount (logic C.A+D.A).</w:t>
            </w:r>
          </w:p>
          <w:p w14:paraId="65FAB0B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With draw amount whenever an amount is being </w:t>
            </w:r>
          </w:p>
          <w:p w14:paraId="372065A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withdraw it has to be less than the current amount less  </w:t>
            </w:r>
          </w:p>
          <w:p w14:paraId="1E36027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than the amount else print “Insufficient funds”.</w:t>
            </w:r>
          </w:p>
          <w:p w14:paraId="08ECC45F">
            <w:pPr>
              <w:spacing w:after="0" w:line="240" w:lineRule="auto"/>
              <w:ind w:left="0" w:right="0" w:firstLine="0"/>
            </w:pPr>
          </w:p>
        </w:tc>
        <w:tc>
          <w:tcPr>
            <w:tcW w:w="1276" w:type="dxa"/>
          </w:tcPr>
          <w:p w14:paraId="1E9D8D5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1D4342C8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3865AAC7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FEFCD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26" w:hRule="atLeast"/>
        </w:trPr>
        <w:tc>
          <w:tcPr>
            <w:tcW w:w="562" w:type="dxa"/>
          </w:tcPr>
          <w:p w14:paraId="7BB6BCC9">
            <w:pPr>
              <w:spacing w:after="0" w:line="240" w:lineRule="auto"/>
              <w:ind w:left="0" w:right="0" w:firstLine="0"/>
              <w:jc w:val="center"/>
            </w:pPr>
          </w:p>
          <w:p w14:paraId="7572BFAA">
            <w:pPr>
              <w:spacing w:after="0" w:line="240" w:lineRule="auto"/>
              <w:ind w:left="0" w:right="0" w:firstLine="0"/>
              <w:jc w:val="center"/>
            </w:pPr>
          </w:p>
          <w:p w14:paraId="002D1C79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4</w:t>
            </w:r>
          </w:p>
        </w:tc>
        <w:tc>
          <w:tcPr>
            <w:tcW w:w="6237" w:type="dxa"/>
          </w:tcPr>
          <w:p w14:paraId="2C7576D6">
            <w:pPr>
              <w:spacing w:after="0" w:line="240" w:lineRule="auto"/>
              <w:ind w:left="0" w:right="0" w:firstLine="0"/>
              <w:jc w:val="center"/>
            </w:pPr>
          </w:p>
          <w:p w14:paraId="0D0A7425">
            <w:p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1.Write a java program with class named    </w:t>
            </w:r>
          </w:p>
          <w:p w14:paraId="24CCBAD7">
            <w:pPr>
              <w:ind w:left="0" w:firstLine="0"/>
              <w:rPr>
                <w:sz w:val="22"/>
                <w:szCs w:val="22"/>
              </w:rPr>
            </w:pPr>
          </w:p>
          <w:p w14:paraId="2A438D59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315CC77C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4F5DAE6C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57F93EEC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0D27D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7DB8460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2162AE91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61CFC39F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7A908785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1F93468A">
            <w:pPr>
              <w:spacing w:after="0" w:line="240" w:lineRule="auto"/>
              <w:ind w:left="0" w:right="0" w:firstLine="0"/>
              <w:jc w:val="center"/>
            </w:pPr>
          </w:p>
          <w:p w14:paraId="2A70400B">
            <w:pPr>
              <w:spacing w:after="0" w:line="240" w:lineRule="auto"/>
              <w:ind w:left="0" w:right="0" w:firstLine="0"/>
              <w:jc w:val="center"/>
            </w:pPr>
          </w:p>
          <w:p w14:paraId="054BE1D6">
            <w:pPr>
              <w:spacing w:after="0" w:line="240" w:lineRule="auto"/>
              <w:ind w:left="0" w:right="0" w:firstLine="0"/>
              <w:jc w:val="center"/>
            </w:pPr>
          </w:p>
          <w:p w14:paraId="2AE8BFCC">
            <w:pPr>
              <w:spacing w:after="0" w:line="240" w:lineRule="auto"/>
              <w:ind w:left="0" w:right="0" w:firstLine="0"/>
              <w:jc w:val="center"/>
            </w:pPr>
          </w:p>
          <w:p w14:paraId="15ABF494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6B206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35D7254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19BDB697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1E126F43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44431DDA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5DDD1D18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59B9EC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42917B8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623C48C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3DC0BB4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25DC98F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1AE4E1DF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157D46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1B22EB7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25AF24BF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4B216CEE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5C5CD37B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029FA89">
            <w:pPr>
              <w:spacing w:after="0" w:line="240" w:lineRule="auto"/>
              <w:ind w:left="0" w:right="0" w:firstLine="0"/>
              <w:jc w:val="center"/>
            </w:pPr>
          </w:p>
        </w:tc>
      </w:tr>
    </w:tbl>
    <w:p w14:paraId="015390C7">
      <w:pPr>
        <w:spacing w:after="0" w:line="240" w:lineRule="auto"/>
        <w:ind w:left="0" w:right="0" w:firstLine="0"/>
        <w:jc w:val="center"/>
      </w:pPr>
    </w:p>
    <w:p w14:paraId="500ED3AF">
      <w:pPr>
        <w:spacing w:after="0" w:line="240" w:lineRule="auto"/>
        <w:ind w:left="0" w:right="0" w:firstLine="0"/>
        <w:jc w:val="center"/>
      </w:pPr>
    </w:p>
    <w:p w14:paraId="63DBB7CA">
      <w:pPr>
        <w:spacing w:after="0" w:line="240" w:lineRule="auto"/>
        <w:ind w:left="0" w:right="0" w:firstLine="0"/>
        <w:jc w:val="center"/>
      </w:pPr>
    </w:p>
    <w:p w14:paraId="7F26AAB4">
      <w:pPr>
        <w:spacing w:after="0" w:line="240" w:lineRule="auto"/>
        <w:ind w:left="-111" w:right="0" w:firstLine="0"/>
        <w:jc w:val="center"/>
      </w:pPr>
    </w:p>
    <w:p w14:paraId="62717E21">
      <w:pPr>
        <w:spacing w:line="240" w:lineRule="auto"/>
        <w:ind w:left="0" w:right="1998" w:firstLine="0"/>
      </w:pPr>
    </w:p>
    <w:p w14:paraId="2EFAE041">
      <w:pPr>
        <w:spacing w:line="240" w:lineRule="auto"/>
        <w:ind w:left="0" w:right="1998" w:firstLine="0"/>
      </w:pPr>
    </w:p>
    <w:p w14:paraId="0AD60AE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70C21AB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55FD9B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68E979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77D6686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105C06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C4AA0C1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1A29408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51DDFC2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CA8832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B9649EA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32860D9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CD3C5C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1FE7E52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BCADDD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3C31ED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C09B5B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693CB6E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DA37175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B1E7761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AE5A42F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34E6B4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6CC78B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E97D14F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6E9E54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29F0A1E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929971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B12E7C5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5579DD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B83202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20287DB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CA3380C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1E9A8F41">
      <w:pPr>
        <w:spacing w:line="240" w:lineRule="auto"/>
        <w:ind w:right="1998"/>
        <w:jc w:val="center"/>
      </w:pPr>
    </w:p>
    <w:p w14:paraId="221EC25B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1</w:t>
      </w:r>
    </w:p>
    <w:p w14:paraId="1A2A5CB2">
      <w:pPr>
        <w:spacing w:line="240" w:lineRule="auto"/>
        <w:ind w:right="1998"/>
        <w:jc w:val="center"/>
        <w:rPr>
          <w:rFonts w:ascii="Abadi" w:hAnsi="Abadi"/>
          <w:szCs w:val="28"/>
        </w:rPr>
      </w:pPr>
    </w:p>
    <w:p w14:paraId="0BD4CCF9">
      <w:pPr>
        <w:pStyle w:val="11"/>
        <w:numPr>
          <w:ilvl w:val="0"/>
          <w:numId w:val="4"/>
        </w:numPr>
        <w:spacing w:line="240" w:lineRule="auto"/>
        <w:ind w:right="1998"/>
        <w:rPr>
          <w:rFonts w:ascii="Algerian" w:hAnsi="Algerian"/>
        </w:rPr>
      </w:pPr>
      <w:r>
        <w:rPr>
          <w:sz w:val="24"/>
        </w:rPr>
        <w:t>Aim : Download and Install Java Software.</w:t>
      </w:r>
    </w:p>
    <w:p w14:paraId="7E23CB06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1 : Visit chrome and search “ java download”.And select Oracle website.</w:t>
      </w:r>
    </w:p>
    <w:p w14:paraId="3FAF34A3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0B9C1686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3567430" cy="2301240"/>
            <wp:effectExtent l="0" t="0" r="0" b="3810"/>
            <wp:docPr id="108084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6405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9266" cy="231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AFB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7252F02C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2 : Now open Oracle website scroll down and now select “JDK 21” for</w:t>
      </w:r>
    </w:p>
    <w:p w14:paraId="4AE80281">
      <w:pPr>
        <w:pStyle w:val="11"/>
        <w:spacing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>Windows and select “X64 installer” and download it.</w:t>
      </w:r>
    </w:p>
    <w:p w14:paraId="1B477DAB">
      <w:pPr>
        <w:pStyle w:val="11"/>
        <w:spacing w:line="240" w:lineRule="auto"/>
        <w:ind w:left="835" w:right="1998" w:firstLine="0"/>
        <w:jc w:val="center"/>
        <w:rPr>
          <w:sz w:val="24"/>
        </w:rPr>
      </w:pPr>
    </w:p>
    <w:p w14:paraId="3AF85398">
      <w:pPr>
        <w:pStyle w:val="11"/>
        <w:ind w:left="835" w:right="1998"/>
        <w:rPr>
          <w:rFonts w:ascii="Algerian" w:hAnsi="Algerian"/>
        </w:rPr>
      </w:pPr>
      <w:r>
        <w:rPr>
          <w:rFonts w:ascii="Algerian" w:hAnsi="Algerian"/>
        </w:rPr>
        <w:t xml:space="preserve">               </w:t>
      </w:r>
      <w:r>
        <w:rPr>
          <w:rFonts w:ascii="Algerian" w:hAnsi="Algerian"/>
        </w:rPr>
        <w:drawing>
          <wp:inline distT="0" distB="0" distL="0" distR="0">
            <wp:extent cx="3756660" cy="1746250"/>
            <wp:effectExtent l="0" t="0" r="0" b="6350"/>
            <wp:docPr id="14596406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068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5966" cy="177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ABE7">
      <w:pPr>
        <w:pStyle w:val="11"/>
        <w:spacing w:line="240" w:lineRule="auto"/>
        <w:ind w:left="835" w:right="1998" w:firstLine="0"/>
        <w:rPr>
          <w:rFonts w:ascii="Algerian" w:hAnsi="Algerian"/>
        </w:rPr>
      </w:pPr>
    </w:p>
    <w:p w14:paraId="5AD183AE">
      <w:pPr>
        <w:spacing w:line="240" w:lineRule="auto"/>
        <w:ind w:left="0" w:right="1998" w:firstLine="0"/>
        <w:jc w:val="center"/>
      </w:pPr>
    </w:p>
    <w:p w14:paraId="0722061E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sz w:val="24"/>
        </w:rPr>
      </w:pPr>
      <w:r>
        <w:rPr>
          <w:sz w:val="24"/>
        </w:rPr>
        <w:t>Step 3 : After downloading  open “this pc” in our laptop and open “program</w:t>
      </w:r>
    </w:p>
    <w:p w14:paraId="3122DBF5">
      <w:pPr>
        <w:pStyle w:val="11"/>
        <w:spacing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files”,open “java”,open “JDK 21”</w:t>
      </w:r>
    </w:p>
    <w:p w14:paraId="529A3888">
      <w:pPr>
        <w:pStyle w:val="11"/>
        <w:spacing w:line="240" w:lineRule="auto"/>
        <w:ind w:left="835" w:right="1998" w:firstLine="0"/>
        <w:jc w:val="center"/>
        <w:rPr>
          <w:sz w:val="24"/>
        </w:rPr>
      </w:pPr>
    </w:p>
    <w:p w14:paraId="7293FB73">
      <w:pPr>
        <w:spacing w:line="240" w:lineRule="auto"/>
        <w:ind w:right="1998"/>
        <w:jc w:val="center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4413250" cy="1605915"/>
            <wp:effectExtent l="0" t="0" r="6350" b="0"/>
            <wp:docPr id="14316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647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8133" cy="16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B08">
      <w:pPr>
        <w:spacing w:line="240" w:lineRule="auto"/>
        <w:ind w:right="1998"/>
        <w:jc w:val="center"/>
        <w:rPr>
          <w:rFonts w:ascii="Algerian" w:hAnsi="Algerian"/>
        </w:rPr>
      </w:pPr>
    </w:p>
    <w:p w14:paraId="21801878">
      <w:pPr>
        <w:spacing w:line="240" w:lineRule="auto"/>
        <w:ind w:right="1998"/>
        <w:jc w:val="center"/>
        <w:rPr>
          <w:rFonts w:ascii="Algerian" w:hAnsi="Algerian"/>
        </w:rPr>
      </w:pPr>
    </w:p>
    <w:p w14:paraId="0A9A0D98">
      <w:pPr>
        <w:spacing w:line="240" w:lineRule="auto"/>
        <w:ind w:right="1998"/>
        <w:jc w:val="center"/>
        <w:rPr>
          <w:rFonts w:ascii="Algerian" w:hAnsi="Algerian"/>
        </w:rPr>
      </w:pPr>
    </w:p>
    <w:p w14:paraId="4A51B105">
      <w:pPr>
        <w:spacing w:line="240" w:lineRule="auto"/>
        <w:ind w:right="1998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2531745" cy="1263650"/>
            <wp:effectExtent l="0" t="0" r="1905" b="0"/>
            <wp:docPr id="1063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21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418" cy="12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</w:rPr>
        <w:t xml:space="preserve">    </w:t>
      </w:r>
      <w:r>
        <w:rPr>
          <w:rFonts w:ascii="Algerian" w:hAnsi="Algerian"/>
        </w:rPr>
        <w:drawing>
          <wp:inline distT="0" distB="0" distL="0" distR="0">
            <wp:extent cx="2084070" cy="1254125"/>
            <wp:effectExtent l="0" t="0" r="0" b="3175"/>
            <wp:docPr id="1504328588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8588" name="Picture 1" descr="A black screen with white number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708" cy="12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D3E">
      <w:pPr>
        <w:spacing w:line="240" w:lineRule="auto"/>
        <w:ind w:right="1998"/>
        <w:jc w:val="center"/>
        <w:rPr>
          <w:rFonts w:ascii="Algerian" w:hAnsi="Algerian"/>
        </w:rPr>
      </w:pPr>
    </w:p>
    <w:p w14:paraId="5C4A0A62">
      <w:pPr>
        <w:spacing w:line="240" w:lineRule="auto"/>
        <w:ind w:right="1998"/>
        <w:jc w:val="center"/>
        <w:rPr>
          <w:rFonts w:ascii="Algerian" w:hAnsi="Algerian"/>
        </w:rPr>
      </w:pPr>
      <w:r>
        <w:drawing>
          <wp:inline distT="0" distB="0" distL="0" distR="0">
            <wp:extent cx="4038600" cy="2464435"/>
            <wp:effectExtent l="0" t="0" r="0" b="0"/>
            <wp:docPr id="4107590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90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229" cy="24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8C0E">
      <w:pPr>
        <w:spacing w:after="0" w:line="240" w:lineRule="auto"/>
        <w:ind w:left="-1080" w:right="203" w:firstLine="0"/>
        <w:jc w:val="center"/>
      </w:pPr>
    </w:p>
    <w:p w14:paraId="0C82C4DE">
      <w:pPr>
        <w:pStyle w:val="11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 xml:space="preserve">Step 4 : In the task bar search and open  “environment variables of                  </w:t>
      </w:r>
    </w:p>
    <w:p w14:paraId="57159802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system”,after opening environment variables, go to the system   </w:t>
      </w:r>
    </w:p>
    <w:p w14:paraId="2D43DC3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variables and see for java if there leave it. Or click path and add   </w:t>
      </w:r>
    </w:p>
    <w:p w14:paraId="2B76B63D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“JAVA” in ‘variable name’ and copy link in ‘variable value’</w:t>
      </w:r>
    </w:p>
    <w:p w14:paraId="45FCDB41">
      <w:pPr>
        <w:spacing w:after="299" w:line="240" w:lineRule="auto"/>
        <w:ind w:right="1998"/>
        <w:jc w:val="center"/>
        <w:rPr>
          <w:sz w:val="24"/>
        </w:rPr>
      </w:pPr>
      <w:r>
        <w:drawing>
          <wp:inline distT="0" distB="0" distL="0" distR="0">
            <wp:extent cx="4282440" cy="2734310"/>
            <wp:effectExtent l="0" t="0" r="3810" b="8890"/>
            <wp:docPr id="21106079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797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7933" cy="275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A3FA">
      <w:pPr>
        <w:spacing w:after="299" w:line="240" w:lineRule="auto"/>
        <w:ind w:right="1998"/>
        <w:jc w:val="center"/>
        <w:rPr>
          <w:sz w:val="24"/>
        </w:rPr>
      </w:pPr>
    </w:p>
    <w:p w14:paraId="20374607">
      <w:pPr>
        <w:spacing w:after="299" w:line="240" w:lineRule="auto"/>
        <w:ind w:right="1998"/>
        <w:jc w:val="center"/>
        <w:rPr>
          <w:sz w:val="24"/>
        </w:rPr>
      </w:pPr>
    </w:p>
    <w:p w14:paraId="4EB15B34">
      <w:pPr>
        <w:spacing w:after="299" w:line="240" w:lineRule="auto"/>
        <w:ind w:right="1998"/>
        <w:jc w:val="center"/>
        <w:rPr>
          <w:sz w:val="24"/>
        </w:rPr>
      </w:pPr>
    </w:p>
    <w:p w14:paraId="1F30CCF7">
      <w:pPr>
        <w:spacing w:after="299" w:line="240" w:lineRule="auto"/>
        <w:ind w:right="1998"/>
        <w:jc w:val="center"/>
        <w:rPr>
          <w:sz w:val="24"/>
        </w:rPr>
      </w:pPr>
    </w:p>
    <w:p w14:paraId="14B90FC0">
      <w:pPr>
        <w:spacing w:after="299" w:line="240" w:lineRule="auto"/>
        <w:ind w:right="1998"/>
        <w:jc w:val="center"/>
        <w:rPr>
          <w:sz w:val="24"/>
        </w:rPr>
      </w:pPr>
    </w:p>
    <w:p w14:paraId="278BF861">
      <w:pPr>
        <w:spacing w:after="299" w:line="240" w:lineRule="auto"/>
        <w:ind w:right="1998"/>
        <w:jc w:val="center"/>
        <w:rPr>
          <w:sz w:val="24"/>
        </w:rPr>
      </w:pPr>
    </w:p>
    <w:p w14:paraId="3676AA83">
      <w:p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drawing>
          <wp:inline distT="0" distB="0" distL="0" distR="0">
            <wp:extent cx="4389755" cy="2465705"/>
            <wp:effectExtent l="0" t="0" r="0" b="0"/>
            <wp:docPr id="2058895631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95631" name="Picture 1" descr="Screens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1711" cy="24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3690">
      <w:pPr>
        <w:spacing w:after="299" w:line="240" w:lineRule="auto"/>
        <w:ind w:right="1998"/>
        <w:jc w:val="center"/>
        <w:rPr>
          <w:sz w:val="24"/>
        </w:rPr>
      </w:pPr>
    </w:p>
    <w:p w14:paraId="034309BD">
      <w:pPr>
        <w:pStyle w:val="11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>Step 5 :  Verifying Installation of Java. Again open task bar and search “cmd”,</w:t>
      </w:r>
    </w:p>
    <w:p w14:paraId="28440FD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 xml:space="preserve">     open it ant type “java –version” and press enter. It will show the</w:t>
      </w:r>
    </w:p>
    <w:p w14:paraId="163E8B5D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version of installation of java.</w:t>
      </w:r>
    </w:p>
    <w:p w14:paraId="683DEFD4">
      <w:pPr>
        <w:pStyle w:val="11"/>
        <w:spacing w:after="299" w:line="240" w:lineRule="auto"/>
        <w:ind w:left="835" w:right="1998" w:firstLine="0"/>
        <w:jc w:val="center"/>
        <w:rPr>
          <w:szCs w:val="28"/>
        </w:rPr>
      </w:pPr>
    </w:p>
    <w:p w14:paraId="7DF60433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drawing>
          <wp:inline distT="0" distB="0" distL="0" distR="0">
            <wp:extent cx="5312410" cy="1493520"/>
            <wp:effectExtent l="0" t="0" r="2540" b="0"/>
            <wp:docPr id="15736364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643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021B">
      <w:pPr>
        <w:spacing w:after="299" w:line="240" w:lineRule="auto"/>
        <w:ind w:right="1998"/>
        <w:jc w:val="center"/>
        <w:rPr>
          <w:sz w:val="24"/>
        </w:rPr>
      </w:pPr>
    </w:p>
    <w:p w14:paraId="128359FD">
      <w:p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>Successfully Java is installed  and it will show the version otherwise it will show error and command is not recognized.</w:t>
      </w:r>
    </w:p>
    <w:p w14:paraId="41AD1BEF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2</w:t>
      </w:r>
    </w:p>
    <w:p w14:paraId="6C73618E">
      <w:pPr>
        <w:pStyle w:val="11"/>
        <w:spacing w:after="299" w:line="240" w:lineRule="auto"/>
        <w:ind w:left="835" w:right="1998" w:firstLine="0"/>
        <w:jc w:val="center"/>
        <w:rPr>
          <w:rFonts w:ascii="Abadi" w:hAnsi="Abadi"/>
          <w:szCs w:val="28"/>
        </w:rPr>
      </w:pPr>
    </w:p>
    <w:p w14:paraId="415D0B21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Q) </w:t>
      </w:r>
      <w:r>
        <w:rPr>
          <w:rFonts w:ascii="Bahnschrift Condensed" w:hAnsi="Bahnschrift Condensed"/>
          <w:sz w:val="24"/>
        </w:rPr>
        <w:t>Write a  java program to print the message “welcome to java program”.</w:t>
      </w:r>
    </w:p>
    <w:p w14:paraId="0E3B51FB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B8FE3D9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444DB2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class Main{</w:t>
      </w:r>
    </w:p>
    <w:p w14:paraId="6890A34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public static void main(String[] args){</w:t>
      </w:r>
    </w:p>
    <w:p w14:paraId="48853AC0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System.out.println("welcome to java programming");</w:t>
      </w:r>
    </w:p>
    <w:p w14:paraId="3A2BB82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3508B7EC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7C08371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E354BC3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7FC7D58F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6F9606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2FEA979A">
      <w:pPr>
        <w:pStyle w:val="11"/>
        <w:spacing w:after="299" w:line="240" w:lineRule="auto"/>
        <w:ind w:left="835" w:right="1998" w:firstLine="0"/>
        <w:jc w:val="center"/>
        <w:rPr>
          <w:sz w:val="22"/>
          <w:szCs w:val="22"/>
        </w:rPr>
      </w:pPr>
    </w:p>
    <w:p w14:paraId="455C80D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9CF72C0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22A5B1F1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drawing>
          <wp:inline distT="0" distB="0" distL="0" distR="0">
            <wp:extent cx="5320030" cy="1943100"/>
            <wp:effectExtent l="0" t="0" r="0" b="0"/>
            <wp:docPr id="311327766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7766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E14C">
      <w:pPr>
        <w:pStyle w:val="11"/>
        <w:spacing w:after="299" w:line="240" w:lineRule="auto"/>
        <w:ind w:left="835" w:right="1998" w:firstLine="0"/>
        <w:rPr>
          <w:sz w:val="24"/>
        </w:rPr>
      </w:pPr>
    </w:p>
    <w:p w14:paraId="3F8E784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E22396B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49B07A1E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3E716E0F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08C24675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477CA0D3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6F96A907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6DCA2D30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0CF8AA77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3</w:t>
      </w:r>
    </w:p>
    <w:p w14:paraId="13872D6F">
      <w:pPr>
        <w:pStyle w:val="11"/>
        <w:spacing w:line="240" w:lineRule="auto"/>
        <w:ind w:left="835" w:right="1998" w:firstLine="0"/>
        <w:jc w:val="center"/>
        <w:rPr>
          <w:rFonts w:ascii="Arial Black" w:hAnsi="Arial Black"/>
          <w:sz w:val="27"/>
          <w:szCs w:val="27"/>
        </w:rPr>
      </w:pPr>
    </w:p>
    <w:p w14:paraId="1722206F">
      <w:pPr>
        <w:spacing w:after="299" w:line="240" w:lineRule="auto"/>
        <w:ind w:left="835" w:right="1998" w:firstLine="0"/>
        <w:rPr>
          <w:rFonts w:ascii="Bahnschrift Condensed" w:hAnsi="Bahnschrift Condensed"/>
          <w:sz w:val="22"/>
          <w:szCs w:val="22"/>
        </w:rPr>
      </w:pPr>
      <w:r>
        <w:rPr>
          <w:sz w:val="24"/>
        </w:rPr>
        <w:t xml:space="preserve">Q)  </w:t>
      </w:r>
      <w:r>
        <w:rPr>
          <w:rFonts w:ascii="Bahnschrift Condensed" w:hAnsi="Bahnschrift Condensed"/>
          <w:sz w:val="22"/>
          <w:szCs w:val="22"/>
        </w:rPr>
        <w:t>Write a java program that prints name,roll number,section of a student.</w:t>
      </w:r>
    </w:p>
    <w:p w14:paraId="0EE97966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 public class My_Profile</w:t>
      </w:r>
    </w:p>
    <w:p w14:paraId="2DE2F068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{</w:t>
      </w:r>
    </w:p>
    <w:p w14:paraId="762DA204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public static void main(String args[]) {</w:t>
      </w:r>
    </w:p>
    <w:p w14:paraId="4FAD644B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System.out.println("Name: A.Vijay Kumar");</w:t>
      </w:r>
    </w:p>
    <w:p w14:paraId="49ED805D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System.out.println("Class: CSE 'A'");</w:t>
      </w:r>
    </w:p>
    <w:p w14:paraId="376257F0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System.out.println("Roll No: 24002");</w:t>
      </w:r>
    </w:p>
    <w:p w14:paraId="37447C9E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}</w:t>
      </w:r>
    </w:p>
    <w:p w14:paraId="5D8C2FDF">
      <w:pPr>
        <w:spacing w:after="0" w:line="240" w:lineRule="auto"/>
        <w:ind w:right="1998"/>
        <w:rPr>
          <w:sz w:val="24"/>
        </w:rPr>
      </w:pPr>
      <w:r>
        <w:rPr>
          <w:sz w:val="22"/>
          <w:szCs w:val="22"/>
        </w:rPr>
        <w:t xml:space="preserve">                     }</w:t>
      </w:r>
    </w:p>
    <w:p w14:paraId="41FED8FD">
      <w:pPr>
        <w:spacing w:after="0" w:line="240" w:lineRule="auto"/>
        <w:ind w:right="1998"/>
        <w:jc w:val="center"/>
        <w:rPr>
          <w:rFonts w:ascii="Abadi" w:hAnsi="Abadi"/>
          <w:sz w:val="24"/>
        </w:rPr>
      </w:pPr>
    </w:p>
    <w:p w14:paraId="3501BB67">
      <w:pPr>
        <w:spacing w:after="0" w:line="240" w:lineRule="auto"/>
        <w:ind w:right="1998"/>
        <w:jc w:val="center"/>
        <w:rPr>
          <w:sz w:val="24"/>
        </w:rPr>
      </w:pPr>
    </w:p>
    <w:p w14:paraId="5C5BDFD7">
      <w:pPr>
        <w:spacing w:after="0" w:line="240" w:lineRule="auto"/>
        <w:ind w:right="1998"/>
        <w:jc w:val="center"/>
        <w:rPr>
          <w:sz w:val="24"/>
        </w:rPr>
      </w:pPr>
    </w:p>
    <w:p w14:paraId="03C6C00A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0677B70A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0838ED1E">
      <w:pPr>
        <w:pStyle w:val="11"/>
        <w:spacing w:after="299" w:line="240" w:lineRule="auto"/>
        <w:ind w:left="835" w:right="1998" w:firstLine="0"/>
        <w:rPr>
          <w:sz w:val="24"/>
        </w:rPr>
      </w:pPr>
      <w:r>
        <w:drawing>
          <wp:inline distT="0" distB="0" distL="0" distR="0">
            <wp:extent cx="4387850" cy="1783080"/>
            <wp:effectExtent l="0" t="0" r="0" b="7620"/>
            <wp:docPr id="1453173369" name="Picture 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73369" name="Picture 9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60" cy="179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6615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0E241334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413AA68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E32DC1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7DBCAC3">
      <w:pPr>
        <w:spacing w:after="0" w:line="240" w:lineRule="auto"/>
        <w:ind w:left="-1080" w:right="203" w:firstLine="0"/>
        <w:jc w:val="center"/>
      </w:pPr>
    </w:p>
    <w:p w14:paraId="51A0D8CF">
      <w:pPr>
        <w:spacing w:line="240" w:lineRule="auto"/>
        <w:ind w:left="0" w:right="1998" w:firstLine="0"/>
      </w:pPr>
    </w:p>
    <w:p w14:paraId="0301352A">
      <w:pPr>
        <w:spacing w:line="240" w:lineRule="auto"/>
        <w:ind w:left="0" w:right="1998" w:firstLine="0"/>
      </w:pPr>
    </w:p>
    <w:p w14:paraId="23779D6E">
      <w:pPr>
        <w:spacing w:line="240" w:lineRule="auto"/>
        <w:ind w:left="0" w:right="1998" w:firstLine="0"/>
      </w:pPr>
    </w:p>
    <w:p w14:paraId="75571512">
      <w:pPr>
        <w:spacing w:line="240" w:lineRule="auto"/>
        <w:ind w:left="0" w:right="1998" w:firstLine="0"/>
      </w:pPr>
    </w:p>
    <w:p w14:paraId="0176D7EA">
      <w:pPr>
        <w:spacing w:line="240" w:lineRule="auto"/>
        <w:ind w:left="0" w:right="1998" w:firstLine="0"/>
      </w:pPr>
    </w:p>
    <w:p w14:paraId="43E6AE33">
      <w:pPr>
        <w:spacing w:line="240" w:lineRule="auto"/>
        <w:ind w:left="0" w:right="1998" w:firstLine="0"/>
      </w:pPr>
    </w:p>
    <w:p w14:paraId="5E34099C">
      <w:pPr>
        <w:spacing w:line="240" w:lineRule="auto"/>
        <w:ind w:left="0" w:right="1998" w:firstLine="0"/>
      </w:pPr>
    </w:p>
    <w:p w14:paraId="0AC0B47B">
      <w:pPr>
        <w:spacing w:line="240" w:lineRule="auto"/>
        <w:ind w:left="0" w:right="1998" w:firstLine="0"/>
      </w:pPr>
    </w:p>
    <w:p w14:paraId="1412DB6E">
      <w:pPr>
        <w:spacing w:line="240" w:lineRule="auto"/>
        <w:ind w:left="0" w:right="1998" w:firstLine="0"/>
      </w:pPr>
    </w:p>
    <w:p w14:paraId="66091155">
      <w:pPr>
        <w:spacing w:line="240" w:lineRule="auto"/>
        <w:ind w:left="0" w:right="1998" w:firstLine="0"/>
      </w:pPr>
    </w:p>
    <w:p w14:paraId="5847BCED">
      <w:pPr>
        <w:spacing w:line="240" w:lineRule="auto"/>
        <w:ind w:left="0" w:right="1998" w:firstLine="0"/>
      </w:pPr>
    </w:p>
    <w:p w14:paraId="009D3578">
      <w:pPr>
        <w:spacing w:line="240" w:lineRule="auto"/>
        <w:ind w:left="0" w:right="1998" w:firstLine="0"/>
      </w:pPr>
    </w:p>
    <w:p w14:paraId="3819ED6A">
      <w:pPr>
        <w:spacing w:line="240" w:lineRule="auto"/>
        <w:ind w:left="0" w:right="1998" w:firstLine="0"/>
      </w:pPr>
    </w:p>
    <w:p w14:paraId="40AD5619">
      <w:pPr>
        <w:spacing w:line="240" w:lineRule="auto"/>
        <w:ind w:left="0" w:right="1998" w:firstLine="0"/>
      </w:pPr>
    </w:p>
    <w:p w14:paraId="0A92AF0B">
      <w:pPr>
        <w:spacing w:line="240" w:lineRule="auto"/>
        <w:ind w:left="0" w:right="1998" w:firstLine="0"/>
      </w:pPr>
    </w:p>
    <w:p w14:paraId="1AB514C0">
      <w:pPr>
        <w:spacing w:line="240" w:lineRule="auto"/>
        <w:ind w:left="0" w:right="1998" w:firstLine="0"/>
      </w:pPr>
    </w:p>
    <w:p w14:paraId="1FC96DF2">
      <w:pPr>
        <w:spacing w:line="240" w:lineRule="auto"/>
        <w:ind w:left="0" w:right="1998" w:firstLine="0"/>
      </w:pPr>
    </w:p>
    <w:p w14:paraId="409910A8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t>Week-2</w:t>
      </w:r>
    </w:p>
    <w:p w14:paraId="7E882FFA">
      <w:pPr>
        <w:spacing w:after="0" w:line="240" w:lineRule="auto"/>
        <w:ind w:left="0" w:right="0" w:firstLine="0"/>
      </w:pPr>
      <w:r>
        <w:t xml:space="preserve"> </w:t>
      </w:r>
    </w:p>
    <w:p w14:paraId="0968D83C">
      <w:pPr>
        <w:pStyle w:val="11"/>
        <w:spacing w:after="0" w:line="240" w:lineRule="auto"/>
        <w:ind w:right="0" w:firstLine="0"/>
      </w:pPr>
      <w:r>
        <w:t xml:space="preserve">A) write a java program to calculate the area of the rectangle </w:t>
      </w:r>
    </w:p>
    <w:p w14:paraId="1FD6D3C6">
      <w:pPr>
        <w:pStyle w:val="11"/>
        <w:spacing w:after="0" w:line="240" w:lineRule="auto"/>
        <w:ind w:right="0" w:firstLine="0"/>
      </w:pPr>
    </w:p>
    <w:p w14:paraId="7484570D">
      <w:pPr>
        <w:pStyle w:val="11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7ABAE443">
      <w:pPr>
        <w:pStyle w:val="11"/>
        <w:spacing w:after="0" w:line="240" w:lineRule="auto"/>
        <w:ind w:right="0" w:firstLine="0"/>
      </w:pPr>
      <w:r>
        <w:t>import java.util.Scanner;</w:t>
      </w:r>
    </w:p>
    <w:p w14:paraId="6ED3D613">
      <w:pPr>
        <w:pStyle w:val="11"/>
        <w:spacing w:after="0" w:line="240" w:lineRule="auto"/>
        <w:ind w:right="0" w:firstLine="0"/>
      </w:pPr>
      <w:r>
        <w:t>class arearect{</w:t>
      </w:r>
    </w:p>
    <w:p w14:paraId="4FC87AEE">
      <w:pPr>
        <w:pStyle w:val="11"/>
        <w:spacing w:after="0" w:line="240" w:lineRule="auto"/>
        <w:ind w:right="0" w:firstLine="0"/>
      </w:pPr>
      <w:r>
        <w:t>public static void main(String[]args){</w:t>
      </w:r>
    </w:p>
    <w:p w14:paraId="5920E92E">
      <w:pPr>
        <w:pStyle w:val="11"/>
        <w:spacing w:after="0" w:line="240" w:lineRule="auto"/>
        <w:ind w:right="0" w:firstLine="0"/>
      </w:pPr>
      <w:r>
        <w:t>Scanner input=new Scanner(System.in);</w:t>
      </w:r>
    </w:p>
    <w:p w14:paraId="5E9E790E">
      <w:pPr>
        <w:pStyle w:val="11"/>
        <w:spacing w:after="0" w:line="240" w:lineRule="auto"/>
        <w:ind w:right="0" w:firstLine="0"/>
      </w:pPr>
      <w:r>
        <w:t>System.out.println("enter the length");</w:t>
      </w:r>
    </w:p>
    <w:p w14:paraId="0096E4C8">
      <w:pPr>
        <w:pStyle w:val="11"/>
        <w:spacing w:after="0" w:line="240" w:lineRule="auto"/>
        <w:ind w:right="0" w:firstLine="0"/>
      </w:pPr>
      <w:r>
        <w:t>int len=input.nextInt();</w:t>
      </w:r>
    </w:p>
    <w:p w14:paraId="37D38634">
      <w:pPr>
        <w:pStyle w:val="11"/>
        <w:spacing w:after="0" w:line="240" w:lineRule="auto"/>
        <w:ind w:right="0" w:firstLine="0"/>
      </w:pPr>
      <w:r>
        <w:t>System.out.println("enter the bredth");</w:t>
      </w:r>
    </w:p>
    <w:p w14:paraId="48D03F8D">
      <w:pPr>
        <w:pStyle w:val="11"/>
        <w:spacing w:after="0" w:line="240" w:lineRule="auto"/>
        <w:ind w:right="0" w:firstLine="0"/>
      </w:pPr>
      <w:r>
        <w:t>int bred=input.nextInt();</w:t>
      </w:r>
    </w:p>
    <w:p w14:paraId="7822CE2C">
      <w:pPr>
        <w:pStyle w:val="11"/>
        <w:spacing w:after="0" w:line="240" w:lineRule="auto"/>
        <w:ind w:right="0" w:firstLine="0"/>
      </w:pPr>
      <w:r>
        <w:t>int area=len*bred;</w:t>
      </w:r>
    </w:p>
    <w:p w14:paraId="6A4C78E6">
      <w:pPr>
        <w:pStyle w:val="11"/>
        <w:spacing w:after="0" w:line="240" w:lineRule="auto"/>
        <w:ind w:right="0" w:firstLine="0"/>
      </w:pPr>
      <w:r>
        <w:t>System.out.println("THE AREA OF THE RECTANGLE IS:"+area);</w:t>
      </w:r>
    </w:p>
    <w:p w14:paraId="040D1C30">
      <w:pPr>
        <w:pStyle w:val="11"/>
        <w:spacing w:after="0" w:line="240" w:lineRule="auto"/>
        <w:ind w:right="0" w:firstLine="0"/>
      </w:pPr>
      <w:r>
        <w:t>}}</w:t>
      </w:r>
    </w:p>
    <w:p w14:paraId="4E5AC60C">
      <w:pPr>
        <w:spacing w:after="0" w:line="240" w:lineRule="auto"/>
        <w:ind w:right="0"/>
      </w:pPr>
    </w:p>
    <w:p w14:paraId="38625281">
      <w:pPr>
        <w:spacing w:after="0" w:line="240" w:lineRule="auto"/>
        <w:ind w:right="0"/>
      </w:pPr>
      <w:r>
        <w:t>ERROR TABLE</w:t>
      </w:r>
    </w:p>
    <w:p w14:paraId="0CFBF600">
      <w:pPr>
        <w:spacing w:after="0" w:line="240" w:lineRule="auto"/>
        <w:ind w:right="0"/>
      </w:pP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12"/>
        <w:gridCol w:w="3411"/>
        <w:gridCol w:w="3412"/>
      </w:tblGrid>
      <w:tr w14:paraId="15E41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04B8C792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3FCCE19D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31F81901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Reason</w:t>
            </w:r>
          </w:p>
        </w:tc>
      </w:tr>
      <w:tr w14:paraId="224920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69F17EDA">
            <w:pPr>
              <w:spacing w:after="0" w:line="240" w:lineRule="auto"/>
              <w:ind w:left="0" w:right="0" w:firstLine="0"/>
            </w:pPr>
            <w:r>
              <w:t>1</w:t>
            </w:r>
          </w:p>
        </w:tc>
        <w:tc>
          <w:tcPr>
            <w:tcW w:w="3411" w:type="dxa"/>
          </w:tcPr>
          <w:p w14:paraId="709C73CB">
            <w:pPr>
              <w:spacing w:after="0" w:line="240" w:lineRule="auto"/>
              <w:ind w:left="0" w:right="0" w:firstLine="0"/>
            </w:pPr>
            <w:r>
              <w:t>;</w:t>
            </w:r>
          </w:p>
        </w:tc>
        <w:tc>
          <w:tcPr>
            <w:tcW w:w="3412" w:type="dxa"/>
          </w:tcPr>
          <w:p w14:paraId="3D132397">
            <w:pPr>
              <w:spacing w:after="0" w:line="240" w:lineRule="auto"/>
              <w:ind w:left="0" w:right="0" w:firstLine="0"/>
            </w:pPr>
            <w:r>
              <w:t>; is expected at the end</w:t>
            </w:r>
          </w:p>
        </w:tc>
      </w:tr>
      <w:tr w14:paraId="6914AE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6A74E8D2">
            <w:pPr>
              <w:spacing w:after="0" w:line="240" w:lineRule="auto"/>
              <w:ind w:left="0" w:right="0" w:firstLine="0"/>
            </w:pPr>
            <w:r>
              <w:t>2</w:t>
            </w:r>
          </w:p>
        </w:tc>
        <w:tc>
          <w:tcPr>
            <w:tcW w:w="3411" w:type="dxa"/>
          </w:tcPr>
          <w:p w14:paraId="2214AC90">
            <w:pPr>
              <w:spacing w:after="0" w:line="240" w:lineRule="auto"/>
              <w:ind w:left="0" w:right="0" w:firstLine="0"/>
            </w:pPr>
            <w:r>
              <w:t>area</w:t>
            </w:r>
          </w:p>
        </w:tc>
        <w:tc>
          <w:tcPr>
            <w:tcW w:w="3412" w:type="dxa"/>
          </w:tcPr>
          <w:p w14:paraId="0E2CD5D9">
            <w:pPr>
              <w:spacing w:after="0" w:line="240" w:lineRule="auto"/>
              <w:ind w:left="0" w:right="0" w:firstLine="0"/>
            </w:pPr>
            <w:r>
              <w:t xml:space="preserve">Declaration of int type variable </w:t>
            </w:r>
          </w:p>
        </w:tc>
      </w:tr>
    </w:tbl>
    <w:p w14:paraId="11672B01">
      <w:pPr>
        <w:spacing w:after="0" w:line="240" w:lineRule="auto"/>
        <w:ind w:right="0"/>
      </w:pPr>
    </w:p>
    <w:p w14:paraId="72052D7B">
      <w:pPr>
        <w:spacing w:after="0" w:line="240" w:lineRule="auto"/>
        <w:ind w:left="0" w:right="0" w:firstLine="0"/>
      </w:pPr>
      <w:r>
        <w:t xml:space="preserve">  GIVEN INPUT:</w:t>
      </w:r>
    </w:p>
    <w:p w14:paraId="31F2F2B9">
      <w:pPr>
        <w:spacing w:after="0" w:line="240" w:lineRule="auto"/>
        <w:ind w:left="0" w:right="0" w:firstLine="0"/>
      </w:pPr>
      <w:r>
        <w:t xml:space="preserve">  Length=10;</w:t>
      </w:r>
    </w:p>
    <w:p w14:paraId="2D38D705">
      <w:pPr>
        <w:spacing w:after="0" w:line="240" w:lineRule="auto"/>
        <w:ind w:left="0" w:right="0" w:firstLine="0"/>
      </w:pPr>
      <w:r>
        <w:t xml:space="preserve">  Breadth=8;</w:t>
      </w:r>
    </w:p>
    <w:p w14:paraId="53F58208">
      <w:pPr>
        <w:spacing w:after="0" w:line="240" w:lineRule="auto"/>
        <w:ind w:left="0" w:right="0" w:firstLine="0"/>
      </w:pPr>
      <w:r>
        <w:t xml:space="preserve">  OUTPUT: </w:t>
      </w:r>
    </w:p>
    <w:p w14:paraId="7D29B293">
      <w:pPr>
        <w:spacing w:after="0" w:line="240" w:lineRule="auto"/>
        <w:ind w:left="0" w:right="0" w:firstLine="0"/>
      </w:pPr>
    </w:p>
    <w:p w14:paraId="070B4DAE">
      <w:pPr>
        <w:spacing w:after="0" w:line="240" w:lineRule="auto"/>
        <w:ind w:right="0"/>
      </w:pPr>
      <w:r>
        <w:drawing>
          <wp:inline distT="0" distB="0" distL="0" distR="0">
            <wp:extent cx="5029200" cy="1963420"/>
            <wp:effectExtent l="0" t="0" r="0" b="0"/>
            <wp:docPr id="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42" cy="19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C75D">
      <w:pPr>
        <w:spacing w:after="0" w:line="240" w:lineRule="auto"/>
        <w:ind w:right="0"/>
      </w:pPr>
    </w:p>
    <w:p w14:paraId="3A340CA3">
      <w:pPr>
        <w:spacing w:after="0" w:line="240" w:lineRule="auto"/>
        <w:ind w:right="0"/>
      </w:pPr>
    </w:p>
    <w:p w14:paraId="138CA562">
      <w:pPr>
        <w:spacing w:after="0" w:line="240" w:lineRule="auto"/>
        <w:ind w:right="0"/>
      </w:pPr>
    </w:p>
    <w:p w14:paraId="4EF354F0">
      <w:pPr>
        <w:spacing w:after="0" w:line="240" w:lineRule="auto"/>
        <w:ind w:right="0"/>
      </w:pPr>
    </w:p>
    <w:p w14:paraId="08CF7FFF">
      <w:pPr>
        <w:spacing w:after="0" w:line="240" w:lineRule="auto"/>
        <w:ind w:right="0"/>
      </w:pPr>
    </w:p>
    <w:p w14:paraId="3CE488E2">
      <w:pPr>
        <w:spacing w:after="0" w:line="240" w:lineRule="auto"/>
        <w:ind w:left="0" w:right="0" w:firstLine="0"/>
      </w:pPr>
    </w:p>
    <w:p w14:paraId="3B11A550">
      <w:pPr>
        <w:spacing w:after="0" w:line="240" w:lineRule="auto"/>
        <w:ind w:left="0" w:right="0" w:firstLine="0"/>
      </w:pPr>
      <w:r>
        <w:t xml:space="preserve">B) write a java program to convert the temperature from temperature in Celsius to </w:t>
      </w:r>
    </w:p>
    <w:p w14:paraId="58634B3F">
      <w:pPr>
        <w:spacing w:after="0" w:line="240" w:lineRule="auto"/>
        <w:ind w:right="0"/>
      </w:pPr>
      <w:r>
        <w:t xml:space="preserve">     Fahrenheit and vice versa.</w:t>
      </w:r>
    </w:p>
    <w:p w14:paraId="25BA1183">
      <w:pPr>
        <w:spacing w:after="0" w:line="240" w:lineRule="auto"/>
        <w:ind w:right="0"/>
      </w:pPr>
    </w:p>
    <w:p w14:paraId="2A01FA72">
      <w:pPr>
        <w:spacing w:after="0" w:line="240" w:lineRule="auto"/>
        <w:ind w:left="0" w:right="0" w:firstLine="0"/>
      </w:pPr>
      <w:r>
        <w:t xml:space="preserve">     </w:t>
      </w:r>
      <w:r>
        <w:rPr/>
        <w:sym w:font="Wingdings" w:char="F0E0"/>
      </w:r>
      <w:r>
        <w:t xml:space="preserve">Celsius to Fahrenheit </w:t>
      </w:r>
      <w:ins w:id="0" w:author="Microsoft Word" w:date="2025-02-11T09:45:00Z">
        <w:r>
          <w:rPr/>
          <w:t>:</w:t>
        </w:r>
      </w:ins>
    </w:p>
    <w:p w14:paraId="0C4D4F08">
      <w:pPr>
        <w:spacing w:after="0" w:line="240" w:lineRule="auto"/>
        <w:ind w:right="0"/>
      </w:pPr>
      <w:r>
        <w:t>CODE:</w:t>
      </w:r>
    </w:p>
    <w:p w14:paraId="7E717CCF">
      <w:pPr>
        <w:spacing w:after="0" w:line="240" w:lineRule="auto"/>
        <w:ind w:right="0"/>
      </w:pPr>
    </w:p>
    <w:p w14:paraId="7CD2F28B">
      <w:pPr>
        <w:spacing w:after="0" w:line="240" w:lineRule="auto"/>
        <w:ind w:left="0" w:right="0" w:firstLine="0"/>
        <w:rPr>
          <w:lang w:val="en-US"/>
        </w:rPr>
      </w:pPr>
      <w:r>
        <w:t xml:space="preserve"> </w:t>
      </w:r>
      <w:r>
        <w:rPr>
          <w:lang w:val="en-US"/>
        </w:rPr>
        <w:t>import java.util.Scanner;</w:t>
      </w:r>
    </w:p>
    <w:p w14:paraId="43AFB5A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temperature{</w:t>
      </w:r>
    </w:p>
    <w:p w14:paraId="46D7DA7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61E62163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549BB858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temperature in Celsius:");</w:t>
      </w:r>
    </w:p>
    <w:p w14:paraId="74FBD897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7CB103C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temperature in Fahrenheit"+((deg*9/5)+32));</w:t>
      </w:r>
    </w:p>
    <w:p w14:paraId="2DEACAED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46BDCB69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4FC61381">
      <w:pPr>
        <w:spacing w:after="0" w:line="240" w:lineRule="auto"/>
        <w:ind w:right="0"/>
        <w:rPr>
          <w:lang w:val="en-US"/>
        </w:rPr>
      </w:pPr>
    </w:p>
    <w:p w14:paraId="4A6BD2B7">
      <w:pPr>
        <w:spacing w:after="0" w:line="240" w:lineRule="auto"/>
        <w:ind w:right="0"/>
        <w:rPr>
          <w:lang w:val="en-US"/>
        </w:rPr>
      </w:pPr>
    </w:p>
    <w:p w14:paraId="29746F9A">
      <w:pPr>
        <w:spacing w:after="0" w:line="240" w:lineRule="auto"/>
        <w:ind w:right="0"/>
        <w:rPr>
          <w:lang w:val="en-US"/>
        </w:rPr>
      </w:pPr>
    </w:p>
    <w:p w14:paraId="1C7716B7">
      <w:pPr>
        <w:spacing w:after="0" w:line="240" w:lineRule="auto"/>
        <w:ind w:right="0"/>
        <w:rPr>
          <w:lang w:val="en-US"/>
        </w:rPr>
      </w:pPr>
    </w:p>
    <w:p w14:paraId="43AC1204">
      <w:pPr>
        <w:spacing w:after="0" w:line="240" w:lineRule="auto"/>
        <w:ind w:right="0"/>
        <w:rPr>
          <w:lang w:val="en-US"/>
        </w:rPr>
      </w:pPr>
    </w:p>
    <w:p w14:paraId="06DB7EA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53"/>
        <w:gridCol w:w="3453"/>
        <w:gridCol w:w="3454"/>
      </w:tblGrid>
      <w:tr w14:paraId="1D1320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3" w:type="dxa"/>
          </w:tcPr>
          <w:p w14:paraId="62C349E8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53" w:type="dxa"/>
          </w:tcPr>
          <w:p w14:paraId="78F73F37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54" w:type="dxa"/>
          </w:tcPr>
          <w:p w14:paraId="40411D70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0DA00E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3" w:type="dxa"/>
          </w:tcPr>
          <w:p w14:paraId="01CA7F1E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3" w:type="dxa"/>
          </w:tcPr>
          <w:p w14:paraId="507B5945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; </w:t>
            </w:r>
          </w:p>
        </w:tc>
        <w:tc>
          <w:tcPr>
            <w:tcW w:w="3454" w:type="dxa"/>
          </w:tcPr>
          <w:p w14:paraId="271C8ED3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14:paraId="0B35AC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3" w:type="dxa"/>
          </w:tcPr>
          <w:p w14:paraId="505BA951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3" w:type="dxa"/>
          </w:tcPr>
          <w:p w14:paraId="677B5DB1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Input .close();</w:t>
            </w:r>
          </w:p>
        </w:tc>
        <w:tc>
          <w:tcPr>
            <w:tcW w:w="3454" w:type="dxa"/>
          </w:tcPr>
          <w:p w14:paraId="02C64445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The input is expected to be closed</w:t>
            </w:r>
          </w:p>
        </w:tc>
      </w:tr>
    </w:tbl>
    <w:p w14:paraId="678953F0">
      <w:pPr>
        <w:spacing w:after="0" w:line="240" w:lineRule="auto"/>
        <w:ind w:right="0"/>
        <w:rPr>
          <w:lang w:val="en-US"/>
        </w:rPr>
      </w:pPr>
    </w:p>
    <w:p w14:paraId="0235520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6B72DC67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32 degrees of Celsius</w:t>
      </w:r>
    </w:p>
    <w:p w14:paraId="2082DB03">
      <w:pPr>
        <w:spacing w:after="0" w:line="240" w:lineRule="auto"/>
        <w:ind w:right="0"/>
        <w:rPr>
          <w:lang w:val="en-US"/>
        </w:rPr>
      </w:pPr>
    </w:p>
    <w:p w14:paraId="75A07E2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1916502A">
      <w:pPr>
        <w:spacing w:after="0" w:line="240" w:lineRule="auto"/>
        <w:ind w:right="0"/>
        <w:rPr>
          <w:lang w:val="en-US"/>
        </w:rPr>
      </w:pPr>
    </w:p>
    <w:p w14:paraId="77E97AF3">
      <w:pPr>
        <w:spacing w:after="0" w:line="240" w:lineRule="auto"/>
        <w:ind w:right="0"/>
        <w:rPr>
          <w:lang w:val="en-US"/>
        </w:rPr>
      </w:pPr>
      <w:r>
        <w:drawing>
          <wp:inline distT="0" distB="0" distL="0" distR="0">
            <wp:extent cx="6377940" cy="2240280"/>
            <wp:effectExtent l="0" t="0" r="3810" b="7620"/>
            <wp:docPr id="3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9D1D">
      <w:pPr>
        <w:spacing w:after="0" w:line="240" w:lineRule="auto"/>
        <w:ind w:right="0"/>
        <w:rPr>
          <w:lang w:val="en-US"/>
        </w:rPr>
      </w:pPr>
    </w:p>
    <w:p w14:paraId="7B6E1DE9">
      <w:pPr>
        <w:spacing w:after="0" w:line="240" w:lineRule="auto"/>
        <w:ind w:right="0"/>
        <w:rPr>
          <w:lang w:val="en-US"/>
        </w:rPr>
      </w:pPr>
    </w:p>
    <w:p w14:paraId="7EBE0F58">
      <w:pPr>
        <w:spacing w:after="0" w:line="240" w:lineRule="auto"/>
        <w:ind w:left="0" w:right="0" w:firstLine="0"/>
      </w:pPr>
    </w:p>
    <w:p w14:paraId="5F5D2951">
      <w:pPr>
        <w:spacing w:after="0" w:line="240" w:lineRule="auto"/>
        <w:ind w:left="0" w:right="0" w:firstLine="0"/>
      </w:pPr>
    </w:p>
    <w:p w14:paraId="7E65B538">
      <w:pPr>
        <w:spacing w:after="0" w:line="240" w:lineRule="auto"/>
        <w:ind w:left="0" w:right="0" w:firstLine="0"/>
      </w:pPr>
      <w:r>
        <w:rPr/>
        <w:sym w:font="Wingdings" w:char="F0E0"/>
      </w:r>
      <w:r>
        <w:t xml:space="preserve"> Fahrenheit to Celsius  :</w:t>
      </w:r>
    </w:p>
    <w:p w14:paraId="1EE619EF">
      <w:pPr>
        <w:spacing w:after="0" w:line="240" w:lineRule="auto"/>
        <w:ind w:right="0"/>
      </w:pPr>
      <w:r>
        <w:t>CODE:</w:t>
      </w:r>
    </w:p>
    <w:p w14:paraId="7C7DB193">
      <w:pPr>
        <w:spacing w:after="0" w:line="240" w:lineRule="auto"/>
        <w:ind w:right="0"/>
      </w:pPr>
    </w:p>
    <w:p w14:paraId="48F778B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import java.util.Scanner;</w:t>
      </w:r>
    </w:p>
    <w:p w14:paraId="58E01CB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ftoc{</w:t>
      </w:r>
    </w:p>
    <w:p w14:paraId="28B97BF5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6ED52EA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036CD0C3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the temperature in degrees:");</w:t>
      </w:r>
    </w:p>
    <w:p w14:paraId="00916C9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65FF5C41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temperatuer in fahrenheit"+((deg-32)*5/9));</w:t>
      </w:r>
    </w:p>
    <w:p w14:paraId="1083187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104D321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2CEA67BB">
      <w:pPr>
        <w:spacing w:after="0" w:line="240" w:lineRule="auto"/>
        <w:ind w:right="0"/>
        <w:rPr>
          <w:lang w:val="en-US"/>
        </w:rPr>
      </w:pPr>
    </w:p>
    <w:p w14:paraId="2FD3BD4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12"/>
        <w:gridCol w:w="3411"/>
        <w:gridCol w:w="3412"/>
      </w:tblGrid>
      <w:tr w14:paraId="4220CB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4EB7E06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7F29DF4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0468C38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25080E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7F2280E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11" w:type="dxa"/>
          </w:tcPr>
          <w:p w14:paraId="69B9487C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12" w:type="dxa"/>
          </w:tcPr>
          <w:p w14:paraId="041E9A09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String is defined wrongly </w:t>
            </w:r>
          </w:p>
        </w:tc>
      </w:tr>
      <w:tr w14:paraId="368D5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4128FB83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11" w:type="dxa"/>
          </w:tcPr>
          <w:p w14:paraId="5C45AE8C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  <w:tc>
          <w:tcPr>
            <w:tcW w:w="3412" w:type="dxa"/>
          </w:tcPr>
          <w:p w14:paraId="78462884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 is defined wrongly</w:t>
            </w:r>
          </w:p>
        </w:tc>
      </w:tr>
    </w:tbl>
    <w:p w14:paraId="7BAA77F0">
      <w:pPr>
        <w:spacing w:after="0" w:line="240" w:lineRule="auto"/>
        <w:ind w:right="0"/>
        <w:rPr>
          <w:lang w:val="en-US"/>
        </w:rPr>
      </w:pPr>
    </w:p>
    <w:p w14:paraId="6910617E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652F6A95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 xml:space="preserve">     99 degrees of fahrenheit</w:t>
      </w:r>
    </w:p>
    <w:p w14:paraId="34791AC8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5EEFC7E0">
      <w:pPr>
        <w:spacing w:after="0" w:line="240" w:lineRule="auto"/>
        <w:ind w:left="0" w:right="0" w:firstLine="0"/>
        <w:rPr>
          <w:lang w:val="en-US"/>
        </w:rPr>
      </w:pPr>
    </w:p>
    <w:p w14:paraId="328A1E41">
      <w:pPr>
        <w:spacing w:after="0" w:line="240" w:lineRule="auto"/>
        <w:ind w:right="0"/>
        <w:rPr>
          <w:lang w:val="en-US"/>
        </w:rPr>
      </w:pPr>
      <w:r>
        <w:drawing>
          <wp:inline distT="0" distB="0" distL="0" distR="0">
            <wp:extent cx="6263640" cy="2085340"/>
            <wp:effectExtent l="0" t="0" r="3810" b="0"/>
            <wp:docPr id="2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1411" cy="208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2169">
      <w:pPr>
        <w:spacing w:after="0" w:line="240" w:lineRule="auto"/>
        <w:ind w:right="0"/>
        <w:rPr>
          <w:lang w:val="en-US"/>
        </w:rPr>
      </w:pPr>
    </w:p>
    <w:p w14:paraId="3807855B">
      <w:pPr>
        <w:spacing w:after="0" w:line="240" w:lineRule="auto"/>
        <w:ind w:right="0"/>
        <w:rPr>
          <w:lang w:val="en-US"/>
        </w:rPr>
      </w:pPr>
    </w:p>
    <w:p w14:paraId="2574A314">
      <w:pPr>
        <w:spacing w:after="0" w:line="240" w:lineRule="auto"/>
        <w:ind w:right="0"/>
        <w:rPr>
          <w:lang w:val="en-US"/>
        </w:rPr>
      </w:pPr>
    </w:p>
    <w:p w14:paraId="67C65D96">
      <w:pPr>
        <w:spacing w:after="0" w:line="240" w:lineRule="auto"/>
        <w:ind w:right="0"/>
        <w:rPr>
          <w:lang w:val="en-US"/>
        </w:rPr>
      </w:pPr>
    </w:p>
    <w:p w14:paraId="0B4418B4">
      <w:pPr>
        <w:spacing w:after="0" w:line="240" w:lineRule="auto"/>
        <w:ind w:right="0"/>
        <w:rPr>
          <w:lang w:val="en-US"/>
        </w:rPr>
      </w:pPr>
    </w:p>
    <w:p w14:paraId="610C78CE">
      <w:pPr>
        <w:spacing w:after="0" w:line="240" w:lineRule="auto"/>
        <w:ind w:right="0"/>
        <w:rPr>
          <w:lang w:val="en-US"/>
        </w:rPr>
      </w:pPr>
    </w:p>
    <w:p w14:paraId="66D78D39">
      <w:pPr>
        <w:spacing w:after="0" w:line="240" w:lineRule="auto"/>
        <w:ind w:right="0"/>
        <w:rPr>
          <w:lang w:val="en-US"/>
        </w:rPr>
      </w:pPr>
    </w:p>
    <w:p w14:paraId="39571902">
      <w:pPr>
        <w:spacing w:after="0" w:line="240" w:lineRule="auto"/>
        <w:ind w:right="0"/>
        <w:rPr>
          <w:lang w:val="en-US"/>
        </w:rPr>
      </w:pPr>
    </w:p>
    <w:p w14:paraId="5AC70DF8">
      <w:pPr>
        <w:spacing w:after="0" w:line="240" w:lineRule="auto"/>
        <w:ind w:right="0"/>
        <w:rPr>
          <w:lang w:val="en-US"/>
        </w:rPr>
      </w:pPr>
    </w:p>
    <w:p w14:paraId="5950903C">
      <w:pPr>
        <w:spacing w:after="0" w:line="240" w:lineRule="auto"/>
        <w:ind w:right="0"/>
        <w:rPr>
          <w:lang w:val="en-US"/>
        </w:rPr>
      </w:pPr>
    </w:p>
    <w:p w14:paraId="39B4F3B7">
      <w:pPr>
        <w:spacing w:after="0" w:line="240" w:lineRule="auto"/>
        <w:ind w:right="0"/>
        <w:rPr>
          <w:lang w:val="en-US"/>
        </w:rPr>
      </w:pPr>
    </w:p>
    <w:p w14:paraId="2778A161">
      <w:pPr>
        <w:spacing w:after="0" w:line="240" w:lineRule="auto"/>
        <w:ind w:right="0"/>
        <w:rPr>
          <w:lang w:val="en-US"/>
        </w:rPr>
      </w:pPr>
    </w:p>
    <w:p w14:paraId="2CB05A53">
      <w:pPr>
        <w:spacing w:after="0" w:line="240" w:lineRule="auto"/>
        <w:ind w:right="0"/>
        <w:rPr>
          <w:lang w:val="en-US"/>
        </w:rPr>
      </w:pPr>
    </w:p>
    <w:p w14:paraId="5C319EA9">
      <w:pPr>
        <w:spacing w:after="0" w:line="240" w:lineRule="auto"/>
        <w:ind w:right="0"/>
        <w:rPr>
          <w:lang w:val="en-US"/>
        </w:rPr>
      </w:pPr>
    </w:p>
    <w:p w14:paraId="34EB07B7">
      <w:pPr>
        <w:spacing w:after="0" w:line="240" w:lineRule="auto"/>
        <w:ind w:right="0"/>
        <w:rPr>
          <w:lang w:val="en-US"/>
        </w:rPr>
      </w:pPr>
    </w:p>
    <w:p w14:paraId="64FE5C3C">
      <w:pPr>
        <w:spacing w:after="0" w:line="240" w:lineRule="auto"/>
        <w:ind w:left="0" w:right="0" w:firstLine="0"/>
      </w:pPr>
      <w:r>
        <w:rPr>
          <w:lang w:val="en-US"/>
        </w:rPr>
        <w:t>C)</w:t>
      </w:r>
      <w:r>
        <w:t xml:space="preserve"> write a java program to calculate the simple interest </w:t>
      </w:r>
    </w:p>
    <w:p w14:paraId="2A744276">
      <w:pPr>
        <w:pStyle w:val="11"/>
        <w:spacing w:after="0" w:line="240" w:lineRule="auto"/>
        <w:ind w:right="0" w:firstLine="0"/>
        <w:rPr>
          <w:lang w:val="en-US"/>
        </w:rPr>
      </w:pPr>
    </w:p>
    <w:p w14:paraId="5796E238">
      <w:pPr>
        <w:pStyle w:val="11"/>
        <w:spacing w:after="0" w:line="240" w:lineRule="auto"/>
        <w:ind w:right="0" w:firstLine="0"/>
        <w:rPr>
          <w:lang w:val="en-US"/>
        </w:rPr>
      </w:pPr>
    </w:p>
    <w:p w14:paraId="307F09B2">
      <w:pPr>
        <w:pStyle w:val="11"/>
        <w:spacing w:after="0" w:line="240" w:lineRule="auto"/>
        <w:ind w:right="0" w:firstLine="0"/>
        <w:rPr>
          <w:lang w:val="en-US"/>
        </w:rPr>
      </w:pPr>
    </w:p>
    <w:p w14:paraId="35005261">
      <w:pPr>
        <w:pStyle w:val="11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4558143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5F0D4B70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class simpleintrest{</w:t>
      </w:r>
    </w:p>
    <w:p w14:paraId="1C13FB61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459F7D1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128EFF27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p value");</w:t>
      </w:r>
    </w:p>
    <w:p w14:paraId="12DF3132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p=input.nextInt();</w:t>
      </w:r>
    </w:p>
    <w:p w14:paraId="176EFD3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t value");</w:t>
      </w:r>
    </w:p>
    <w:p w14:paraId="17F50DB6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t=input.nextInt();</w:t>
      </w:r>
    </w:p>
    <w:p w14:paraId="2F1BB3B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r value");</w:t>
      </w:r>
    </w:p>
    <w:p w14:paraId="54CA60F3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r=input.nextInt();</w:t>
      </w:r>
    </w:p>
    <w:p w14:paraId="72F63293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float si=(p*t*r)/100;</w:t>
      </w:r>
    </w:p>
    <w:p w14:paraId="69FF2B9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System.out.println(si);</w:t>
      </w:r>
    </w:p>
    <w:p w14:paraId="1A8499BA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}}</w:t>
      </w:r>
    </w:p>
    <w:p w14:paraId="5F867C50">
      <w:pPr>
        <w:pStyle w:val="11"/>
        <w:spacing w:after="0" w:line="240" w:lineRule="auto"/>
        <w:ind w:right="0" w:firstLine="0"/>
        <w:rPr>
          <w:lang w:val="en-US"/>
        </w:rPr>
      </w:pPr>
    </w:p>
    <w:p w14:paraId="746F634E">
      <w:pPr>
        <w:pStyle w:val="11"/>
        <w:spacing w:after="0" w:line="240" w:lineRule="auto"/>
        <w:ind w:right="0" w:firstLine="0"/>
        <w:rPr>
          <w:lang w:val="en-US"/>
        </w:rPr>
      </w:pPr>
    </w:p>
    <w:p w14:paraId="22DEDE35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259ACA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0F71B8DE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18CDE0A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2D3000C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75046D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3E6660F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78A199AF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</w:t>
            </w:r>
          </w:p>
        </w:tc>
        <w:tc>
          <w:tcPr>
            <w:tcW w:w="3214" w:type="dxa"/>
          </w:tcPr>
          <w:p w14:paraId="6A91C37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14:paraId="54AFE4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45E95CA1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24936F05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Int t</w:t>
            </w:r>
          </w:p>
        </w:tc>
        <w:tc>
          <w:tcPr>
            <w:tcW w:w="3214" w:type="dxa"/>
          </w:tcPr>
          <w:p w14:paraId="4716E73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Without declaration of “t” the computer cannot execute the program </w:t>
            </w:r>
          </w:p>
        </w:tc>
      </w:tr>
    </w:tbl>
    <w:p w14:paraId="084910A2">
      <w:pPr>
        <w:pStyle w:val="11"/>
        <w:spacing w:after="0" w:line="240" w:lineRule="auto"/>
        <w:ind w:right="0" w:firstLine="0"/>
        <w:rPr>
          <w:lang w:val="en-US"/>
        </w:rPr>
      </w:pPr>
    </w:p>
    <w:p w14:paraId="12974EE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193D9B3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P=1000;T=3;R=5</w:t>
      </w:r>
    </w:p>
    <w:p w14:paraId="60666AEF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3B808499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425440" cy="2461260"/>
            <wp:effectExtent l="0" t="0" r="3810" b="0"/>
            <wp:docPr id="4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91CD">
      <w:pPr>
        <w:pStyle w:val="11"/>
        <w:spacing w:after="0" w:line="240" w:lineRule="auto"/>
        <w:ind w:right="0" w:firstLine="0"/>
        <w:rPr>
          <w:lang w:val="en-US"/>
        </w:rPr>
      </w:pPr>
    </w:p>
    <w:p w14:paraId="59CA58A5">
      <w:pPr>
        <w:pStyle w:val="11"/>
        <w:spacing w:after="0" w:line="240" w:lineRule="auto"/>
        <w:ind w:right="0" w:firstLine="0"/>
        <w:rPr>
          <w:lang w:val="en-US"/>
        </w:rPr>
      </w:pPr>
    </w:p>
    <w:p w14:paraId="1754BF81">
      <w:pPr>
        <w:pStyle w:val="11"/>
        <w:spacing w:after="0" w:line="240" w:lineRule="auto"/>
        <w:ind w:right="0" w:firstLine="0"/>
        <w:rPr>
          <w:lang w:val="en-US"/>
        </w:rPr>
      </w:pPr>
    </w:p>
    <w:p w14:paraId="29C39766">
      <w:pPr>
        <w:pStyle w:val="11"/>
        <w:spacing w:after="0" w:line="240" w:lineRule="auto"/>
        <w:ind w:right="0" w:firstLine="0"/>
        <w:rPr>
          <w:lang w:val="en-US"/>
        </w:rPr>
      </w:pPr>
    </w:p>
    <w:p w14:paraId="7BDC07B9">
      <w:pPr>
        <w:pStyle w:val="11"/>
        <w:spacing w:after="0" w:line="240" w:lineRule="auto"/>
        <w:ind w:right="0" w:firstLine="0"/>
        <w:rPr>
          <w:lang w:val="en-US"/>
        </w:rPr>
      </w:pPr>
    </w:p>
    <w:p w14:paraId="0A1DC498">
      <w:pPr>
        <w:spacing w:after="0" w:line="240" w:lineRule="auto"/>
        <w:ind w:left="0" w:right="0" w:firstLine="0"/>
      </w:pPr>
      <w:r>
        <w:rPr>
          <w:lang w:val="en-US"/>
        </w:rPr>
        <w:t>D)</w:t>
      </w:r>
      <w:r>
        <w:t xml:space="preserve"> write a java program to find the largest of the three numbers using ternary opperators</w:t>
      </w:r>
    </w:p>
    <w:p w14:paraId="330BB224">
      <w:pPr>
        <w:pStyle w:val="11"/>
        <w:spacing w:after="0" w:line="240" w:lineRule="auto"/>
        <w:ind w:right="0" w:firstLine="0"/>
        <w:rPr>
          <w:lang w:val="en-US"/>
        </w:rPr>
      </w:pPr>
    </w:p>
    <w:p w14:paraId="62BDEE63">
      <w:pPr>
        <w:pStyle w:val="11"/>
        <w:spacing w:after="0" w:line="240" w:lineRule="auto"/>
        <w:ind w:right="0" w:firstLine="0"/>
        <w:rPr>
          <w:lang w:val="en-US"/>
        </w:rPr>
      </w:pPr>
    </w:p>
    <w:p w14:paraId="2B6F279B">
      <w:pPr>
        <w:pStyle w:val="11"/>
        <w:spacing w:after="0" w:line="240" w:lineRule="auto"/>
        <w:ind w:right="0" w:firstLine="0"/>
        <w:rPr>
          <w:lang w:val="en-US"/>
        </w:rPr>
      </w:pPr>
    </w:p>
    <w:p w14:paraId="624F1E67">
      <w:pPr>
        <w:pStyle w:val="11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51E8A2C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64BA388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class ternary{</w:t>
      </w:r>
    </w:p>
    <w:p w14:paraId="5717C41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45CAD53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11635D0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A");</w:t>
      </w:r>
    </w:p>
    <w:p w14:paraId="2BF5980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a=input.nextInt();</w:t>
      </w:r>
    </w:p>
    <w:p w14:paraId="07D662B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B");</w:t>
      </w:r>
    </w:p>
    <w:p w14:paraId="4695F154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b=input.nextInt();</w:t>
      </w:r>
    </w:p>
    <w:p w14:paraId="0157FE1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C");</w:t>
      </w:r>
    </w:p>
    <w:p w14:paraId="27BC1C70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c=input.nextInt();</w:t>
      </w:r>
    </w:p>
    <w:p w14:paraId="769BCB3A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large=(a&gt;b)?((a&gt;c)?a:c):((b&gt;c)?b:c);</w:t>
      </w:r>
    </w:p>
    <w:p w14:paraId="51D073E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System.out.println(large);</w:t>
      </w:r>
    </w:p>
    <w:p w14:paraId="7D60EA11">
      <w:pPr>
        <w:pStyle w:val="11"/>
        <w:spacing w:after="0" w:line="240" w:lineRule="auto"/>
        <w:ind w:right="0" w:firstLine="0"/>
        <w:rPr>
          <w:sz w:val="30"/>
          <w:szCs w:val="26"/>
          <w:lang w:val="en-US"/>
        </w:rPr>
      </w:pPr>
      <w:r>
        <w:rPr>
          <w:lang w:val="en-US"/>
        </w:rPr>
        <w:t>}}</w:t>
      </w:r>
    </w:p>
    <w:p w14:paraId="0A0079DA">
      <w:pPr>
        <w:pStyle w:val="11"/>
        <w:spacing w:after="0" w:line="240" w:lineRule="auto"/>
        <w:ind w:right="0" w:firstLine="0"/>
        <w:rPr>
          <w:lang w:val="en-US"/>
        </w:rPr>
      </w:pPr>
    </w:p>
    <w:p w14:paraId="4F4F546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293559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6E243A0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7ED2EDD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7CFA4BA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6B7881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7EA62CA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480BCFD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3214" w:type="dxa"/>
          </w:tcPr>
          <w:p w14:paraId="08316EE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Checks the condition </w:t>
            </w:r>
          </w:p>
        </w:tc>
      </w:tr>
      <w:tr w14:paraId="3E0F46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08FFFBA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5F6615F3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3214" w:type="dxa"/>
          </w:tcPr>
          <w:p w14:paraId="6A64F4C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Comparison between two variables </w:t>
            </w:r>
          </w:p>
        </w:tc>
      </w:tr>
    </w:tbl>
    <w:p w14:paraId="6B384AEC">
      <w:pPr>
        <w:pStyle w:val="11"/>
        <w:spacing w:after="0" w:line="240" w:lineRule="auto"/>
        <w:ind w:right="0" w:firstLine="0"/>
        <w:rPr>
          <w:lang w:val="en-US"/>
        </w:rPr>
      </w:pPr>
    </w:p>
    <w:p w14:paraId="03D75FF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2FEF28F6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A=34;B=56;C=42;</w:t>
      </w:r>
    </w:p>
    <w:p w14:paraId="788A3BC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6F8871D0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638800" cy="1958340"/>
            <wp:effectExtent l="0" t="0" r="0" b="3810"/>
            <wp:docPr id="5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74BB">
      <w:pPr>
        <w:pStyle w:val="11"/>
        <w:spacing w:after="0" w:line="240" w:lineRule="auto"/>
        <w:ind w:right="0" w:firstLine="0"/>
        <w:rPr>
          <w:lang w:val="en-US"/>
        </w:rPr>
      </w:pPr>
    </w:p>
    <w:p w14:paraId="3A6D949A">
      <w:pPr>
        <w:pStyle w:val="11"/>
        <w:spacing w:after="0" w:line="240" w:lineRule="auto"/>
        <w:ind w:right="0" w:firstLine="0"/>
        <w:rPr>
          <w:lang w:val="en-US"/>
        </w:rPr>
      </w:pPr>
    </w:p>
    <w:p w14:paraId="7EA1FE77">
      <w:pPr>
        <w:pStyle w:val="11"/>
        <w:spacing w:after="0" w:line="240" w:lineRule="auto"/>
        <w:ind w:right="0" w:firstLine="0"/>
        <w:rPr>
          <w:lang w:val="en-US"/>
        </w:rPr>
      </w:pPr>
    </w:p>
    <w:p w14:paraId="0E88DB63">
      <w:pPr>
        <w:pStyle w:val="11"/>
        <w:spacing w:after="0" w:line="240" w:lineRule="auto"/>
        <w:ind w:right="0" w:firstLine="0"/>
        <w:rPr>
          <w:lang w:val="en-US"/>
        </w:rPr>
      </w:pPr>
    </w:p>
    <w:p w14:paraId="64B10089">
      <w:pPr>
        <w:pStyle w:val="11"/>
        <w:spacing w:after="0" w:line="240" w:lineRule="auto"/>
        <w:ind w:right="0" w:firstLine="0"/>
        <w:rPr>
          <w:lang w:val="en-US"/>
        </w:rPr>
      </w:pPr>
    </w:p>
    <w:p w14:paraId="2BD093BA">
      <w:pPr>
        <w:pStyle w:val="11"/>
        <w:spacing w:after="0" w:line="240" w:lineRule="auto"/>
        <w:ind w:right="0" w:firstLine="0"/>
        <w:rPr>
          <w:lang w:val="en-US"/>
        </w:rPr>
      </w:pPr>
    </w:p>
    <w:p w14:paraId="55761941">
      <w:pPr>
        <w:pStyle w:val="11"/>
        <w:spacing w:after="0" w:line="240" w:lineRule="auto"/>
        <w:ind w:right="0" w:firstLine="0"/>
        <w:rPr>
          <w:lang w:val="en-US"/>
        </w:rPr>
      </w:pPr>
    </w:p>
    <w:p w14:paraId="773A3700">
      <w:pPr>
        <w:pStyle w:val="11"/>
        <w:spacing w:after="0" w:line="240" w:lineRule="auto"/>
        <w:ind w:right="0" w:firstLine="0"/>
        <w:rPr>
          <w:lang w:val="en-US"/>
        </w:rPr>
      </w:pPr>
    </w:p>
    <w:p w14:paraId="1CBAC1DB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>E)</w:t>
      </w:r>
      <w:r>
        <w:t xml:space="preserve"> write a java program to find the factorial of the given number</w:t>
      </w:r>
    </w:p>
    <w:p w14:paraId="43AB9F90">
      <w:pPr>
        <w:pStyle w:val="11"/>
        <w:spacing w:after="0" w:line="240" w:lineRule="auto"/>
        <w:ind w:right="0" w:firstLine="0"/>
        <w:rPr>
          <w:lang w:val="en-US"/>
        </w:rPr>
      </w:pPr>
    </w:p>
    <w:p w14:paraId="2A152936">
      <w:pPr>
        <w:pStyle w:val="11"/>
        <w:spacing w:after="0" w:line="240" w:lineRule="auto"/>
        <w:ind w:right="0" w:firstLine="0"/>
        <w:rPr>
          <w:lang w:val="en-US"/>
        </w:rPr>
      </w:pPr>
    </w:p>
    <w:p w14:paraId="08DAC48D">
      <w:pPr>
        <w:pStyle w:val="11"/>
        <w:spacing w:after="0" w:line="240" w:lineRule="auto"/>
        <w:ind w:right="0" w:firstLine="0"/>
        <w:rPr>
          <w:lang w:val="en-US"/>
        </w:rPr>
      </w:pPr>
    </w:p>
    <w:p w14:paraId="2334EDEB">
      <w:pPr>
        <w:pStyle w:val="11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rPr>
          <w:lang w:val="en-US"/>
        </w:rP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625B9BB2">
      <w:pPr>
        <w:pStyle w:val="11"/>
        <w:spacing w:line="240" w:lineRule="auto"/>
        <w:rPr>
          <w:lang w:val="en-US"/>
        </w:rPr>
      </w:pPr>
      <w:r>
        <w:rPr>
          <w:lang w:val="en-US"/>
        </w:rPr>
        <w:t>import java.util.Scanner;</w:t>
      </w:r>
    </w:p>
    <w:p w14:paraId="571D4323">
      <w:pPr>
        <w:pStyle w:val="11"/>
        <w:spacing w:line="240" w:lineRule="auto"/>
        <w:rPr>
          <w:lang w:val="en-US"/>
        </w:rPr>
      </w:pPr>
      <w:r>
        <w:rPr>
          <w:lang w:val="en-US"/>
        </w:rPr>
        <w:t>class factorial{</w:t>
      </w:r>
    </w:p>
    <w:p w14:paraId="18A57C72">
      <w:pPr>
        <w:pStyle w:val="11"/>
        <w:spacing w:line="240" w:lineRule="auto"/>
        <w:rPr>
          <w:lang w:val="en-US"/>
        </w:rPr>
      </w:pPr>
      <w:r>
        <w:rPr>
          <w:lang w:val="en-US"/>
        </w:rPr>
        <w:t>public static void main(String[]args){</w:t>
      </w:r>
    </w:p>
    <w:p w14:paraId="1FA3D604">
      <w:pPr>
        <w:pStyle w:val="11"/>
        <w:spacing w:line="240" w:lineRule="auto"/>
        <w:rPr>
          <w:lang w:val="en-US"/>
        </w:rPr>
      </w:pPr>
      <w:r>
        <w:rPr>
          <w:lang w:val="en-US"/>
        </w:rPr>
        <w:t>Scanner input=new Scanner(System.in);</w:t>
      </w:r>
    </w:p>
    <w:p w14:paraId="6B561E8F">
      <w:pPr>
        <w:pStyle w:val="11"/>
        <w:spacing w:line="240" w:lineRule="auto"/>
        <w:rPr>
          <w:lang w:val="en-US"/>
        </w:rPr>
      </w:pPr>
      <w:r>
        <w:rPr>
          <w:lang w:val="en-US"/>
        </w:rPr>
        <w:t>System.out.println("enter the number to find its factorial");</w:t>
      </w:r>
    </w:p>
    <w:p w14:paraId="61DF3C3F">
      <w:pPr>
        <w:pStyle w:val="11"/>
        <w:spacing w:line="240" w:lineRule="auto"/>
        <w:rPr>
          <w:lang w:val="en-US"/>
        </w:rPr>
      </w:pPr>
      <w:r>
        <w:rPr>
          <w:lang w:val="en-US"/>
        </w:rPr>
        <w:t>int n=input.nextInt();</w:t>
      </w:r>
    </w:p>
    <w:p w14:paraId="4C173718">
      <w:pPr>
        <w:pStyle w:val="11"/>
        <w:spacing w:line="240" w:lineRule="auto"/>
        <w:rPr>
          <w:lang w:val="en-US"/>
        </w:rPr>
      </w:pPr>
      <w:r>
        <w:rPr>
          <w:lang w:val="en-US"/>
        </w:rPr>
        <w:t>int sum=1;</w:t>
      </w:r>
    </w:p>
    <w:p w14:paraId="31A97760">
      <w:pPr>
        <w:pStyle w:val="11"/>
        <w:spacing w:line="240" w:lineRule="auto"/>
        <w:rPr>
          <w:lang w:val="en-US"/>
        </w:rPr>
      </w:pPr>
      <w:r>
        <w:rPr>
          <w:lang w:val="en-US"/>
        </w:rPr>
        <w:t>for(int i=1;i&lt;=n;i++){</w:t>
      </w:r>
    </w:p>
    <w:p w14:paraId="4D5567AE">
      <w:pPr>
        <w:pStyle w:val="11"/>
        <w:spacing w:line="240" w:lineRule="auto"/>
        <w:rPr>
          <w:lang w:val="en-US"/>
        </w:rPr>
      </w:pPr>
      <w:r>
        <w:rPr>
          <w:lang w:val="en-US"/>
        </w:rPr>
        <w:t>sum=sum*i;}</w:t>
      </w:r>
    </w:p>
    <w:p w14:paraId="607754D4">
      <w:pPr>
        <w:pStyle w:val="11"/>
        <w:spacing w:line="240" w:lineRule="auto"/>
        <w:rPr>
          <w:lang w:val="en-US"/>
        </w:rPr>
      </w:pPr>
      <w:r>
        <w:rPr>
          <w:lang w:val="en-US"/>
        </w:rPr>
        <w:t>System.out.println(sum);}}</w:t>
      </w:r>
    </w:p>
    <w:p w14:paraId="4BB31716">
      <w:pPr>
        <w:pStyle w:val="11"/>
        <w:spacing w:line="240" w:lineRule="auto"/>
        <w:rPr>
          <w:lang w:val="en-US"/>
        </w:rPr>
      </w:pPr>
    </w:p>
    <w:p w14:paraId="6114F10E">
      <w:pPr>
        <w:pStyle w:val="11"/>
        <w:spacing w:after="0" w:line="240" w:lineRule="auto"/>
        <w:ind w:right="0" w:firstLine="0"/>
        <w:rPr>
          <w:lang w:val="en-US"/>
        </w:rPr>
      </w:pPr>
    </w:p>
    <w:p w14:paraId="7B7090C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173A6B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2DF016C9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6EA6E56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13BB65BB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33BDD7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372DCE8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7358C13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3214" w:type="dxa"/>
          </w:tcPr>
          <w:p w14:paraId="2EF979AE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To close for loop</w:t>
            </w:r>
          </w:p>
        </w:tc>
      </w:tr>
      <w:tr w14:paraId="09F3F1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14F7F105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06E611D4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System.out.pritnln();</w:t>
            </w:r>
          </w:p>
        </w:tc>
        <w:tc>
          <w:tcPr>
            <w:tcW w:w="3214" w:type="dxa"/>
          </w:tcPr>
          <w:p w14:paraId="32311BAA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Spelling in the given program is incorrect </w:t>
            </w:r>
          </w:p>
          <w:p w14:paraId="4346B0A8">
            <w:pPr>
              <w:pStyle w:val="11"/>
              <w:spacing w:before="240"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(System.out.println();)</w:t>
            </w:r>
          </w:p>
        </w:tc>
      </w:tr>
    </w:tbl>
    <w:p w14:paraId="4661B14E">
      <w:pPr>
        <w:pStyle w:val="11"/>
        <w:spacing w:after="0" w:line="240" w:lineRule="auto"/>
        <w:ind w:right="0" w:firstLine="0"/>
        <w:rPr>
          <w:lang w:val="en-US"/>
        </w:rPr>
      </w:pPr>
    </w:p>
    <w:p w14:paraId="286F3BA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4310C71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Entered number=10;</w:t>
      </w:r>
    </w:p>
    <w:p w14:paraId="1868CE1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638B1276">
      <w:pPr>
        <w:pStyle w:val="11"/>
        <w:spacing w:after="0" w:line="240" w:lineRule="auto"/>
        <w:ind w:right="0" w:firstLine="0"/>
        <w:rPr>
          <w:lang w:val="en-US"/>
        </w:rPr>
      </w:pPr>
    </w:p>
    <w:p w14:paraId="07A552A3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730240" cy="2659380"/>
            <wp:effectExtent l="0" t="0" r="3810" b="7620"/>
            <wp:docPr id="6" name="Picture 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203D">
      <w:pPr>
        <w:pStyle w:val="11"/>
        <w:spacing w:after="0" w:line="240" w:lineRule="auto"/>
        <w:ind w:right="0" w:firstLine="0"/>
        <w:rPr>
          <w:lang w:val="en-US"/>
        </w:rPr>
      </w:pPr>
    </w:p>
    <w:p w14:paraId="663E78D1">
      <w:pPr>
        <w:spacing w:after="0" w:line="240" w:lineRule="auto"/>
        <w:ind w:right="0"/>
      </w:pPr>
    </w:p>
    <w:p w14:paraId="78417098">
      <w:pPr>
        <w:spacing w:after="0" w:line="240" w:lineRule="auto"/>
        <w:ind w:right="0"/>
      </w:pPr>
    </w:p>
    <w:p w14:paraId="24BD447C">
      <w:pPr>
        <w:spacing w:after="0" w:line="240" w:lineRule="auto"/>
        <w:ind w:right="0"/>
      </w:pPr>
    </w:p>
    <w:p w14:paraId="487D2B60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t xml:space="preserve">         </w:t>
      </w:r>
      <w:r>
        <w:rPr>
          <w:rFonts w:ascii="Algerian" w:hAnsi="Algerian"/>
        </w:rPr>
        <w:t>Week-3</w:t>
      </w:r>
    </w:p>
    <w:p w14:paraId="6E01840D">
      <w:pPr>
        <w:spacing w:after="0" w:line="240" w:lineRule="auto"/>
        <w:ind w:right="0"/>
      </w:pPr>
    </w:p>
    <w:p w14:paraId="35EA8440">
      <w:pPr>
        <w:spacing w:after="0" w:line="240" w:lineRule="auto"/>
        <w:ind w:left="0" w:right="0" w:firstLine="0"/>
      </w:pPr>
    </w:p>
    <w:p w14:paraId="35F71DC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A) Write a  java program with the following instructions.</w:t>
      </w:r>
    </w:p>
    <w:p w14:paraId="643D1CF9">
      <w:pPr>
        <w:pStyle w:val="11"/>
        <w:spacing w:after="0" w:line="240" w:lineRule="auto"/>
        <w:ind w:left="835" w:right="0" w:firstLine="0"/>
        <w:rPr>
          <w:szCs w:val="28"/>
        </w:rPr>
      </w:pPr>
    </w:p>
    <w:p w14:paraId="178D6E93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class with name car.</w:t>
      </w:r>
    </w:p>
    <w:p w14:paraId="27D7C962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four attributes named car_colour,car_brand,fuel_type,top_speed.</w:t>
      </w:r>
    </w:p>
    <w:p w14:paraId="1C556F2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method named “Start_Racing”,”End_Race”.{ }</w:t>
      </w:r>
    </w:p>
    <w:p w14:paraId="1494CCC9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objects named Car1,Car2,Car3.</w:t>
      </w:r>
    </w:p>
    <w:p w14:paraId="2B80EA4D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constructor which should print “Welcome to  Garage”.</w:t>
      </w:r>
    </w:p>
    <w:p w14:paraId="0BA9570E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</w:t>
      </w:r>
    </w:p>
    <w:p w14:paraId="7A7D67B5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380090BA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Class Diagram:</w:t>
      </w:r>
    </w:p>
    <w:p w14:paraId="08BD00B9">
      <w:pPr>
        <w:spacing w:after="0" w:line="240" w:lineRule="auto"/>
        <w:ind w:right="0"/>
        <w:rPr>
          <w:szCs w:val="28"/>
        </w:rPr>
      </w:pPr>
    </w:p>
    <w:p w14:paraId="55D161D1">
      <w:pPr>
        <w:spacing w:after="0" w:line="240" w:lineRule="auto"/>
        <w:ind w:right="0"/>
        <w:rPr>
          <w:szCs w:val="28"/>
        </w:rPr>
      </w:pPr>
    </w:p>
    <w:p w14:paraId="5CA279FF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074E76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02F1B21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                          </w:t>
            </w:r>
            <w:r>
              <w:rPr>
                <w:b/>
                <w:bCs/>
                <w:szCs w:val="28"/>
              </w:rPr>
              <w:t>Car</w:t>
            </w:r>
          </w:p>
          <w:p w14:paraId="0A30A59F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5F4726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814319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carColor: String</w:t>
            </w:r>
          </w:p>
          <w:p w14:paraId="69BEFEF0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468591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47AC9DCC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carBrand: String</w:t>
            </w:r>
          </w:p>
          <w:p w14:paraId="442E7D31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344C18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D3446A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fuelType: String</w:t>
            </w:r>
          </w:p>
          <w:p w14:paraId="2986D2A7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6D130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65B6DAD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topSpeed: int</w:t>
            </w:r>
          </w:p>
          <w:p w14:paraId="5C8B74F7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6A0F0A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F551703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Car(String,String,String,int)</w:t>
            </w:r>
          </w:p>
          <w:p w14:paraId="4E6093B3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47EB04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5E016E43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startRacing()</w:t>
            </w:r>
          </w:p>
          <w:p w14:paraId="77EFDC80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746E6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1E13A3AE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endRace()</w:t>
            </w:r>
          </w:p>
          <w:p w14:paraId="727B04A7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</w:tbl>
    <w:p w14:paraId="4B9523F8">
      <w:pPr>
        <w:spacing w:after="0" w:line="240" w:lineRule="auto"/>
        <w:ind w:left="0" w:right="0" w:firstLine="0"/>
        <w:rPr>
          <w:sz w:val="24"/>
        </w:rPr>
      </w:pPr>
    </w:p>
    <w:p w14:paraId="0A883FB4">
      <w:pPr>
        <w:spacing w:after="0" w:line="240" w:lineRule="auto"/>
        <w:ind w:left="0" w:right="0" w:firstLine="0"/>
        <w:rPr>
          <w:sz w:val="24"/>
        </w:rPr>
      </w:pPr>
    </w:p>
    <w:p w14:paraId="09BC06C5">
      <w:pPr>
        <w:spacing w:after="0" w:line="240" w:lineRule="auto"/>
        <w:ind w:left="0" w:right="0" w:firstLine="0"/>
        <w:rPr>
          <w:sz w:val="24"/>
        </w:rPr>
      </w:pPr>
    </w:p>
    <w:p w14:paraId="6B08D41C">
      <w:pPr>
        <w:spacing w:after="0" w:line="240" w:lineRule="auto"/>
        <w:ind w:left="0" w:right="0" w:firstLine="0"/>
        <w:rPr>
          <w:sz w:val="24"/>
        </w:rPr>
      </w:pPr>
    </w:p>
    <w:p w14:paraId="0F366349">
      <w:pPr>
        <w:spacing w:after="0" w:line="240" w:lineRule="auto"/>
        <w:ind w:left="0" w:right="0" w:firstLine="0"/>
        <w:rPr>
          <w:sz w:val="24"/>
        </w:rPr>
      </w:pPr>
    </w:p>
    <w:p w14:paraId="5BA8DB5A">
      <w:pPr>
        <w:spacing w:after="0" w:line="240" w:lineRule="auto"/>
        <w:ind w:left="0" w:right="0" w:firstLine="0"/>
        <w:rPr>
          <w:sz w:val="24"/>
        </w:rPr>
      </w:pPr>
    </w:p>
    <w:p w14:paraId="46C3F421">
      <w:pPr>
        <w:spacing w:after="0" w:line="240" w:lineRule="auto"/>
        <w:ind w:left="0" w:right="0" w:firstLine="0"/>
        <w:rPr>
          <w:sz w:val="24"/>
        </w:rPr>
      </w:pPr>
    </w:p>
    <w:p w14:paraId="4A14DFD6">
      <w:pPr>
        <w:spacing w:after="0" w:line="240" w:lineRule="auto"/>
        <w:ind w:left="0" w:right="0" w:firstLine="0"/>
        <w:rPr>
          <w:sz w:val="24"/>
        </w:rPr>
      </w:pPr>
    </w:p>
    <w:p w14:paraId="1B93A711">
      <w:pPr>
        <w:spacing w:after="0" w:line="240" w:lineRule="auto"/>
        <w:ind w:left="0" w:right="0" w:firstLine="0"/>
        <w:rPr>
          <w:sz w:val="24"/>
        </w:rPr>
      </w:pPr>
    </w:p>
    <w:p w14:paraId="07B914D0">
      <w:pPr>
        <w:spacing w:after="0" w:line="240" w:lineRule="auto"/>
        <w:ind w:left="0" w:right="0" w:firstLine="0"/>
        <w:rPr>
          <w:sz w:val="24"/>
        </w:rPr>
      </w:pPr>
    </w:p>
    <w:p w14:paraId="77BF2D57">
      <w:pPr>
        <w:spacing w:after="0" w:line="240" w:lineRule="auto"/>
        <w:ind w:left="0" w:right="0" w:firstLine="0"/>
        <w:rPr>
          <w:sz w:val="24"/>
        </w:rPr>
      </w:pPr>
    </w:p>
    <w:p w14:paraId="15D7C349">
      <w:pPr>
        <w:spacing w:after="0" w:line="240" w:lineRule="auto"/>
        <w:ind w:left="0" w:right="0" w:firstLine="0"/>
        <w:rPr>
          <w:sz w:val="24"/>
        </w:rPr>
      </w:pPr>
    </w:p>
    <w:p w14:paraId="6C1D6F3D">
      <w:pPr>
        <w:spacing w:after="0" w:line="240" w:lineRule="auto"/>
        <w:ind w:left="0" w:right="0" w:firstLine="0"/>
        <w:rPr>
          <w:sz w:val="24"/>
        </w:rPr>
      </w:pPr>
    </w:p>
    <w:p w14:paraId="3C68047E">
      <w:pPr>
        <w:spacing w:after="0" w:line="240" w:lineRule="auto"/>
        <w:ind w:left="0" w:right="0" w:firstLine="0"/>
        <w:rPr>
          <w:sz w:val="24"/>
        </w:rPr>
      </w:pPr>
    </w:p>
    <w:p w14:paraId="0AD762D6">
      <w:pPr>
        <w:spacing w:after="0" w:line="240" w:lineRule="auto"/>
        <w:ind w:left="0" w:right="0" w:firstLine="0"/>
        <w:rPr>
          <w:sz w:val="24"/>
        </w:rPr>
      </w:pPr>
    </w:p>
    <w:p w14:paraId="2FBB37C7">
      <w:pPr>
        <w:spacing w:after="0" w:line="240" w:lineRule="auto"/>
        <w:ind w:left="0" w:right="0" w:firstLine="0"/>
        <w:rPr>
          <w:sz w:val="24"/>
        </w:rPr>
      </w:pPr>
    </w:p>
    <w:p w14:paraId="43175D4C">
      <w:pPr>
        <w:spacing w:after="0" w:line="240" w:lineRule="auto"/>
        <w:ind w:left="0" w:right="0" w:firstLine="0"/>
        <w:rPr>
          <w:sz w:val="24"/>
        </w:rPr>
      </w:pPr>
      <w:r>
        <w:rPr>
          <w:b/>
          <w:bCs/>
          <w:sz w:val="28"/>
          <w:szCs w:val="28"/>
        </w:rPr>
        <w:t>CODE:</w:t>
      </w:r>
    </w:p>
    <w:p w14:paraId="3391B2D7">
      <w:pPr>
        <w:pStyle w:val="11"/>
        <w:spacing w:after="0" w:line="240" w:lineRule="auto"/>
        <w:ind w:left="835" w:right="0" w:firstLine="0"/>
        <w:rPr>
          <w:sz w:val="24"/>
        </w:rPr>
      </w:pPr>
    </w:p>
    <w:p w14:paraId="16C19856">
      <w:pPr>
        <w:ind w:left="0" w:firstLine="0"/>
        <w:rPr>
          <w:szCs w:val="28"/>
        </w:rPr>
      </w:pPr>
      <w:r>
        <w:rPr>
          <w:szCs w:val="28"/>
        </w:rPr>
        <w:t>// Car.java</w:t>
      </w:r>
    </w:p>
    <w:p w14:paraId="1BFDC8A7">
      <w:pPr>
        <w:ind w:left="0" w:firstLine="0"/>
        <w:rPr>
          <w:szCs w:val="28"/>
        </w:rPr>
      </w:pPr>
      <w:r>
        <w:rPr>
          <w:szCs w:val="28"/>
        </w:rPr>
        <w:t>public class Car {</w:t>
      </w:r>
    </w:p>
    <w:p w14:paraId="720764FD">
      <w:pPr>
        <w:ind w:left="0" w:firstLine="0"/>
        <w:rPr>
          <w:szCs w:val="28"/>
        </w:rPr>
      </w:pPr>
      <w:r>
        <w:rPr>
          <w:szCs w:val="28"/>
        </w:rPr>
        <w:t xml:space="preserve"> // Attributes</w:t>
      </w:r>
    </w:p>
    <w:p w14:paraId="20BA3233">
      <w:pPr>
        <w:ind w:left="0" w:firstLine="0"/>
        <w:rPr>
          <w:szCs w:val="28"/>
        </w:rPr>
      </w:pPr>
      <w:r>
        <w:rPr>
          <w:szCs w:val="28"/>
        </w:rPr>
        <w:t xml:space="preserve"> private String carColour;</w:t>
      </w:r>
    </w:p>
    <w:p w14:paraId="2224A4C6">
      <w:pPr>
        <w:ind w:left="0" w:firstLine="0"/>
        <w:rPr>
          <w:szCs w:val="28"/>
        </w:rPr>
      </w:pPr>
      <w:r>
        <w:rPr>
          <w:szCs w:val="28"/>
        </w:rPr>
        <w:t xml:space="preserve"> private String carBrand;</w:t>
      </w:r>
    </w:p>
    <w:p w14:paraId="72D1F606">
      <w:pPr>
        <w:ind w:left="0" w:firstLine="0"/>
        <w:rPr>
          <w:szCs w:val="28"/>
        </w:rPr>
      </w:pPr>
      <w:r>
        <w:rPr>
          <w:szCs w:val="28"/>
        </w:rPr>
        <w:t xml:space="preserve"> private String fuelType;</w:t>
      </w:r>
    </w:p>
    <w:p w14:paraId="7BD849EC">
      <w:pPr>
        <w:ind w:left="0" w:firstLine="0"/>
        <w:rPr>
          <w:szCs w:val="28"/>
        </w:rPr>
      </w:pPr>
      <w:r>
        <w:rPr>
          <w:szCs w:val="28"/>
        </w:rPr>
        <w:t xml:space="preserve"> private int topSpeed;</w:t>
      </w:r>
    </w:p>
    <w:p w14:paraId="3398EBC8">
      <w:pPr>
        <w:ind w:left="1430"/>
        <w:rPr>
          <w:szCs w:val="28"/>
        </w:rPr>
      </w:pPr>
    </w:p>
    <w:p w14:paraId="0C9A13AD">
      <w:pPr>
        <w:ind w:left="0" w:firstLine="0"/>
        <w:rPr>
          <w:szCs w:val="28"/>
        </w:rPr>
      </w:pPr>
      <w:r>
        <w:rPr>
          <w:szCs w:val="28"/>
        </w:rPr>
        <w:t xml:space="preserve"> // Constructor</w:t>
      </w:r>
    </w:p>
    <w:p w14:paraId="315762D9">
      <w:pPr>
        <w:ind w:left="0" w:firstLine="0"/>
        <w:rPr>
          <w:szCs w:val="28"/>
        </w:rPr>
      </w:pPr>
    </w:p>
    <w:p w14:paraId="13722858">
      <w:pPr>
        <w:ind w:left="0" w:firstLine="0"/>
        <w:rPr>
          <w:szCs w:val="28"/>
        </w:rPr>
      </w:pPr>
    </w:p>
    <w:p w14:paraId="0DF19A49">
      <w:pPr>
        <w:rPr>
          <w:szCs w:val="28"/>
        </w:rPr>
      </w:pPr>
      <w:r>
        <w:rPr>
          <w:szCs w:val="28"/>
        </w:rPr>
        <w:t xml:space="preserve"> public Car(String carColour, String carBrand, String fuelType, int    </w:t>
      </w:r>
    </w:p>
    <w:p w14:paraId="08B88C1C">
      <w:pPr>
        <w:ind w:left="0" w:firstLine="0"/>
        <w:rPr>
          <w:szCs w:val="28"/>
        </w:rPr>
      </w:pPr>
      <w:r>
        <w:rPr>
          <w:szCs w:val="28"/>
        </w:rPr>
        <w:t xml:space="preserve">   topSpeed) {</w:t>
      </w:r>
    </w:p>
    <w:p w14:paraId="2AE3BA62">
      <w:pPr>
        <w:ind w:left="0" w:firstLine="0"/>
        <w:rPr>
          <w:szCs w:val="28"/>
        </w:rPr>
      </w:pPr>
      <w:r>
        <w:rPr>
          <w:szCs w:val="28"/>
        </w:rPr>
        <w:t xml:space="preserve">   this.carColour = carColour;</w:t>
      </w:r>
    </w:p>
    <w:p w14:paraId="7D71FB85">
      <w:pPr>
        <w:ind w:left="0" w:firstLine="0"/>
        <w:rPr>
          <w:szCs w:val="28"/>
        </w:rPr>
      </w:pPr>
      <w:r>
        <w:rPr>
          <w:szCs w:val="28"/>
        </w:rPr>
        <w:t xml:space="preserve">   this.carBrand = carBrand;</w:t>
      </w:r>
    </w:p>
    <w:p w14:paraId="18CB06D1">
      <w:pPr>
        <w:ind w:left="1430"/>
        <w:rPr>
          <w:szCs w:val="28"/>
        </w:rPr>
      </w:pPr>
    </w:p>
    <w:p w14:paraId="3FD1502D">
      <w:pPr>
        <w:ind w:left="0" w:firstLine="0"/>
        <w:rPr>
          <w:szCs w:val="28"/>
        </w:rPr>
      </w:pPr>
      <w:r>
        <w:rPr>
          <w:szCs w:val="28"/>
        </w:rPr>
        <w:t xml:space="preserve">   this.fuelType = fuelType;</w:t>
      </w:r>
    </w:p>
    <w:p w14:paraId="5BFD966D">
      <w:pPr>
        <w:ind w:left="0" w:firstLine="0"/>
        <w:rPr>
          <w:szCs w:val="28"/>
        </w:rPr>
      </w:pPr>
      <w:r>
        <w:rPr>
          <w:szCs w:val="28"/>
        </w:rPr>
        <w:t xml:space="preserve">   this.topSpeed = topSpeed;</w:t>
      </w:r>
    </w:p>
    <w:p w14:paraId="2A80C9C3">
      <w:pPr>
        <w:ind w:left="0" w:firstLine="0"/>
        <w:rPr>
          <w:szCs w:val="28"/>
        </w:rPr>
      </w:pPr>
      <w:r>
        <w:rPr>
          <w:szCs w:val="28"/>
        </w:rPr>
        <w:t xml:space="preserve">   System.out.println("Welcome to car garage");</w:t>
      </w:r>
    </w:p>
    <w:p w14:paraId="29C9027A">
      <w:pPr>
        <w:ind w:left="0" w:firstLine="0"/>
        <w:rPr>
          <w:szCs w:val="28"/>
        </w:rPr>
      </w:pPr>
      <w:r>
        <w:rPr>
          <w:szCs w:val="28"/>
        </w:rPr>
        <w:t xml:space="preserve">   }//End of the constructor</w:t>
      </w:r>
    </w:p>
    <w:p w14:paraId="1F70C47C">
      <w:pPr>
        <w:ind w:left="1430"/>
        <w:rPr>
          <w:szCs w:val="28"/>
        </w:rPr>
      </w:pPr>
    </w:p>
    <w:p w14:paraId="442E8B6F">
      <w:pPr>
        <w:ind w:left="0" w:firstLine="0"/>
        <w:rPr>
          <w:szCs w:val="28"/>
        </w:rPr>
      </w:pPr>
      <w:r>
        <w:rPr>
          <w:szCs w:val="28"/>
        </w:rPr>
        <w:t xml:space="preserve">   // Method to start racing</w:t>
      </w:r>
    </w:p>
    <w:p w14:paraId="48A7F89E">
      <w:pPr>
        <w:ind w:left="0" w:firstLine="0"/>
        <w:rPr>
          <w:szCs w:val="28"/>
        </w:rPr>
      </w:pPr>
      <w:r>
        <w:rPr>
          <w:szCs w:val="28"/>
        </w:rPr>
        <w:t xml:space="preserve"> public void startRacing() {</w:t>
      </w:r>
    </w:p>
    <w:p w14:paraId="6EF99053">
      <w:pPr>
        <w:ind w:left="0" w:firstLine="0"/>
        <w:rPr>
          <w:szCs w:val="28"/>
        </w:rPr>
      </w:pPr>
      <w:r>
        <w:rPr>
          <w:szCs w:val="28"/>
        </w:rPr>
        <w:t xml:space="preserve">System.out.println(carBrand + " (" + carColour + ") is starting the        </w:t>
      </w:r>
    </w:p>
    <w:p w14:paraId="7722B291">
      <w:pPr>
        <w:ind w:left="0" w:firstLine="0"/>
        <w:rPr>
          <w:szCs w:val="28"/>
        </w:rPr>
      </w:pPr>
      <w:r>
        <w:rPr>
          <w:szCs w:val="28"/>
        </w:rPr>
        <w:t xml:space="preserve">race with a top speed of " + topSpeed + " km/h and runs on " +   </w:t>
      </w:r>
    </w:p>
    <w:p w14:paraId="09294C9B">
      <w:pPr>
        <w:ind w:left="0" w:firstLine="0"/>
        <w:rPr>
          <w:szCs w:val="28"/>
        </w:rPr>
      </w:pPr>
      <w:r>
        <w:rPr>
          <w:szCs w:val="28"/>
        </w:rPr>
        <w:t>fuelType + "!");</w:t>
      </w:r>
    </w:p>
    <w:p w14:paraId="106C8764">
      <w:pPr>
        <w:rPr>
          <w:szCs w:val="28"/>
        </w:rPr>
      </w:pPr>
      <w:r>
        <w:rPr>
          <w:szCs w:val="28"/>
        </w:rPr>
        <w:t xml:space="preserve">}//End of Method </w:t>
      </w:r>
    </w:p>
    <w:p w14:paraId="2E92B9D5">
      <w:pPr>
        <w:ind w:left="1430"/>
        <w:rPr>
          <w:szCs w:val="28"/>
        </w:rPr>
      </w:pPr>
    </w:p>
    <w:p w14:paraId="4DEFE430">
      <w:pPr>
        <w:rPr>
          <w:szCs w:val="28"/>
        </w:rPr>
      </w:pPr>
      <w:r>
        <w:rPr>
          <w:szCs w:val="28"/>
        </w:rPr>
        <w:t>// Method to end race</w:t>
      </w:r>
    </w:p>
    <w:p w14:paraId="0711EE0B">
      <w:pPr>
        <w:rPr>
          <w:szCs w:val="28"/>
        </w:rPr>
      </w:pPr>
      <w:r>
        <w:rPr>
          <w:szCs w:val="28"/>
        </w:rPr>
        <w:t>public void endRace() {</w:t>
      </w:r>
    </w:p>
    <w:p w14:paraId="55E5BEFD">
      <w:pPr>
        <w:rPr>
          <w:szCs w:val="28"/>
        </w:rPr>
      </w:pPr>
      <w:r>
        <w:rPr>
          <w:szCs w:val="28"/>
        </w:rPr>
        <w:t xml:space="preserve">System.out.println(carBrand + " (" + carColour + ") has finished </w:t>
      </w:r>
    </w:p>
    <w:p w14:paraId="69DCC314">
      <w:pPr>
        <w:rPr>
          <w:szCs w:val="28"/>
        </w:rPr>
      </w:pPr>
      <w:r>
        <w:rPr>
          <w:szCs w:val="28"/>
        </w:rPr>
        <w:t>the race!");</w:t>
      </w:r>
    </w:p>
    <w:p w14:paraId="181ABD8A">
      <w:pPr>
        <w:rPr>
          <w:szCs w:val="28"/>
        </w:rPr>
      </w:pPr>
      <w:r>
        <w:rPr>
          <w:szCs w:val="28"/>
        </w:rPr>
        <w:t>}</w:t>
      </w:r>
    </w:p>
    <w:p w14:paraId="5534C7EE">
      <w:pPr>
        <w:rPr>
          <w:szCs w:val="28"/>
        </w:rPr>
      </w:pPr>
      <w:r>
        <w:rPr>
          <w:szCs w:val="28"/>
        </w:rPr>
        <w:t>//End of the Method</w:t>
      </w:r>
    </w:p>
    <w:p w14:paraId="64E6E45A">
      <w:pPr>
        <w:ind w:left="1430"/>
        <w:rPr>
          <w:szCs w:val="28"/>
        </w:rPr>
      </w:pPr>
    </w:p>
    <w:p w14:paraId="08D34A4F">
      <w:pPr>
        <w:rPr>
          <w:szCs w:val="28"/>
        </w:rPr>
      </w:pPr>
      <w:r>
        <w:rPr>
          <w:szCs w:val="28"/>
        </w:rPr>
        <w:t>// Main method to create objects and demonstrate functionality</w:t>
      </w:r>
    </w:p>
    <w:p w14:paraId="2CD6649C">
      <w:pPr>
        <w:rPr>
          <w:szCs w:val="28"/>
        </w:rPr>
      </w:pPr>
      <w:r>
        <w:rPr>
          <w:szCs w:val="28"/>
        </w:rPr>
        <w:t>public static void main(String[] args) {</w:t>
      </w:r>
    </w:p>
    <w:p w14:paraId="37DE7915">
      <w:pPr>
        <w:ind w:left="1430"/>
        <w:rPr>
          <w:szCs w:val="28"/>
        </w:rPr>
      </w:pPr>
      <w:r>
        <w:rPr>
          <w:szCs w:val="28"/>
        </w:rPr>
        <w:t xml:space="preserve">        // Creating three objects</w:t>
      </w:r>
    </w:p>
    <w:p w14:paraId="59CDEF51">
      <w:pPr>
        <w:rPr>
          <w:szCs w:val="28"/>
        </w:rPr>
      </w:pPr>
    </w:p>
    <w:p w14:paraId="2AF32CA5">
      <w:pPr>
        <w:rPr>
          <w:szCs w:val="28"/>
        </w:rPr>
      </w:pPr>
    </w:p>
    <w:p w14:paraId="2CA81BF9">
      <w:pPr>
        <w:rPr>
          <w:szCs w:val="28"/>
        </w:rPr>
      </w:pPr>
    </w:p>
    <w:p w14:paraId="6CD7EE3F">
      <w:pPr>
        <w:rPr>
          <w:szCs w:val="28"/>
        </w:rPr>
      </w:pPr>
      <w:r>
        <w:rPr>
          <w:szCs w:val="28"/>
        </w:rPr>
        <w:t>Car car1 = new Car("Red", "Ferrari", "Petrol", 200);</w:t>
      </w:r>
    </w:p>
    <w:p w14:paraId="32DBDC00">
      <w:pPr>
        <w:rPr>
          <w:szCs w:val="28"/>
        </w:rPr>
      </w:pPr>
      <w:r>
        <w:rPr>
          <w:szCs w:val="28"/>
        </w:rPr>
        <w:t>Car car2 = new Car("Blue", "Tesla", "Electric", 250);</w:t>
      </w:r>
    </w:p>
    <w:p w14:paraId="3793C23E">
      <w:pPr>
        <w:rPr>
          <w:szCs w:val="28"/>
        </w:rPr>
      </w:pPr>
      <w:r>
        <w:rPr>
          <w:szCs w:val="28"/>
        </w:rPr>
        <w:t>Car car3 = new Car("Black", "BMW", "Diesel", 220);</w:t>
      </w:r>
    </w:p>
    <w:p w14:paraId="3A8FA0FC">
      <w:pPr>
        <w:ind w:left="1430"/>
        <w:rPr>
          <w:szCs w:val="28"/>
        </w:rPr>
      </w:pPr>
    </w:p>
    <w:p w14:paraId="331FC2EF">
      <w:pPr>
        <w:ind w:left="1430"/>
        <w:rPr>
          <w:szCs w:val="28"/>
        </w:rPr>
      </w:pPr>
      <w:r>
        <w:rPr>
          <w:szCs w:val="28"/>
        </w:rPr>
        <w:t xml:space="preserve">        // Starting and ending races</w:t>
      </w:r>
    </w:p>
    <w:p w14:paraId="64860711">
      <w:pPr>
        <w:rPr>
          <w:szCs w:val="28"/>
        </w:rPr>
      </w:pPr>
      <w:r>
        <w:rPr>
          <w:szCs w:val="28"/>
        </w:rPr>
        <w:t>car1.startRacing();</w:t>
      </w:r>
    </w:p>
    <w:p w14:paraId="04C9F284">
      <w:pPr>
        <w:rPr>
          <w:szCs w:val="28"/>
        </w:rPr>
      </w:pPr>
      <w:r>
        <w:rPr>
          <w:szCs w:val="28"/>
        </w:rPr>
        <w:t>car1.endRace();</w:t>
      </w:r>
    </w:p>
    <w:p w14:paraId="5269758A">
      <w:pPr>
        <w:ind w:left="1430"/>
        <w:rPr>
          <w:szCs w:val="28"/>
        </w:rPr>
      </w:pPr>
    </w:p>
    <w:p w14:paraId="32CF02D4">
      <w:pPr>
        <w:rPr>
          <w:szCs w:val="28"/>
        </w:rPr>
      </w:pPr>
      <w:r>
        <w:rPr>
          <w:szCs w:val="28"/>
        </w:rPr>
        <w:t>car2.startRacing();</w:t>
      </w:r>
    </w:p>
    <w:p w14:paraId="4AAC54BC">
      <w:pPr>
        <w:rPr>
          <w:szCs w:val="28"/>
        </w:rPr>
      </w:pPr>
      <w:r>
        <w:rPr>
          <w:szCs w:val="28"/>
        </w:rPr>
        <w:t>car2.endRace();</w:t>
      </w:r>
    </w:p>
    <w:p w14:paraId="503B8258">
      <w:pPr>
        <w:ind w:left="1430"/>
        <w:rPr>
          <w:szCs w:val="28"/>
        </w:rPr>
      </w:pPr>
    </w:p>
    <w:p w14:paraId="16043FD7">
      <w:pPr>
        <w:rPr>
          <w:szCs w:val="28"/>
        </w:rPr>
      </w:pPr>
      <w:r>
        <w:rPr>
          <w:szCs w:val="28"/>
        </w:rPr>
        <w:t>car3.startRacing();</w:t>
      </w:r>
    </w:p>
    <w:p w14:paraId="3C11D4BA">
      <w:pPr>
        <w:rPr>
          <w:szCs w:val="28"/>
        </w:rPr>
      </w:pPr>
      <w:r>
        <w:rPr>
          <w:szCs w:val="28"/>
        </w:rPr>
        <w:t>car3.endRace();</w:t>
      </w:r>
    </w:p>
    <w:p w14:paraId="131AB133">
      <w:pPr>
        <w:rPr>
          <w:szCs w:val="28"/>
        </w:rPr>
      </w:pPr>
      <w:r>
        <w:rPr>
          <w:szCs w:val="28"/>
        </w:rPr>
        <w:t>}</w:t>
      </w:r>
    </w:p>
    <w:p w14:paraId="020CABE7">
      <w:pPr>
        <w:rPr>
          <w:szCs w:val="28"/>
        </w:rPr>
      </w:pPr>
      <w:r>
        <w:rPr>
          <w:szCs w:val="28"/>
        </w:rPr>
        <w:t>}</w:t>
      </w:r>
    </w:p>
    <w:p w14:paraId="2B73BED7">
      <w:pPr>
        <w:rPr>
          <w:szCs w:val="28"/>
        </w:rPr>
      </w:pPr>
    </w:p>
    <w:p w14:paraId="05008402">
      <w:pPr>
        <w:rPr>
          <w:szCs w:val="28"/>
        </w:rPr>
      </w:pPr>
    </w:p>
    <w:p w14:paraId="09A0E59B">
      <w:pPr>
        <w:rPr>
          <w:szCs w:val="28"/>
        </w:rPr>
      </w:pPr>
      <w:r>
        <w:rPr>
          <w:szCs w:val="28"/>
        </w:rPr>
        <w:t>Output:</w:t>
      </w:r>
    </w:p>
    <w:p w14:paraId="7C952646">
      <w:pPr>
        <w:ind w:left="1430"/>
        <w:rPr>
          <w:sz w:val="24"/>
        </w:rPr>
      </w:pPr>
    </w:p>
    <w:p w14:paraId="7786C276">
      <w:pPr>
        <w:ind w:left="0" w:firstLine="0"/>
        <w:rPr>
          <w:sz w:val="24"/>
        </w:rPr>
      </w:pPr>
      <w:r>
        <w:rPr>
          <w:sz w:val="24"/>
        </w:rPr>
        <w:t xml:space="preserve">                    </w:t>
      </w:r>
    </w:p>
    <w:p w14:paraId="42D188C7">
      <w:pPr>
        <w:rPr>
          <w:sz w:val="24"/>
        </w:rPr>
      </w:pPr>
      <w:r>
        <w:drawing>
          <wp:inline distT="0" distB="0" distL="0" distR="0">
            <wp:extent cx="6165850" cy="2247900"/>
            <wp:effectExtent l="0" t="0" r="6350" b="0"/>
            <wp:docPr id="20209056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0560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547" cy="225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24FD">
      <w:pPr>
        <w:ind w:left="1430"/>
        <w:rPr>
          <w:sz w:val="24"/>
        </w:rPr>
      </w:pPr>
    </w:p>
    <w:p w14:paraId="718CF0EC">
      <w:pPr>
        <w:ind w:left="1430"/>
        <w:rPr>
          <w:sz w:val="24"/>
        </w:rPr>
      </w:pPr>
    </w:p>
    <w:p w14:paraId="4703870B">
      <w:pPr>
        <w:ind w:left="1430"/>
        <w:rPr>
          <w:sz w:val="24"/>
        </w:rPr>
      </w:pPr>
    </w:p>
    <w:p w14:paraId="6D608DD4">
      <w:pPr>
        <w:ind w:left="1430"/>
        <w:rPr>
          <w:sz w:val="24"/>
        </w:rPr>
      </w:pPr>
    </w:p>
    <w:p w14:paraId="795253E7">
      <w:pPr>
        <w:ind w:left="1430"/>
        <w:rPr>
          <w:sz w:val="24"/>
        </w:rPr>
      </w:pPr>
    </w:p>
    <w:p w14:paraId="29DA3CDD">
      <w:pPr>
        <w:ind w:left="1430"/>
        <w:rPr>
          <w:sz w:val="24"/>
        </w:rPr>
      </w:pPr>
    </w:p>
    <w:p w14:paraId="67C29452">
      <w:pPr>
        <w:ind w:left="1430"/>
        <w:rPr>
          <w:sz w:val="24"/>
        </w:rPr>
      </w:pPr>
    </w:p>
    <w:p w14:paraId="62D566B9">
      <w:pPr>
        <w:ind w:left="1430"/>
        <w:rPr>
          <w:sz w:val="24"/>
        </w:rPr>
      </w:pPr>
    </w:p>
    <w:p w14:paraId="67B37B2B">
      <w:pPr>
        <w:ind w:left="1430"/>
        <w:rPr>
          <w:sz w:val="24"/>
        </w:rPr>
      </w:pPr>
    </w:p>
    <w:p w14:paraId="407F96B7">
      <w:pPr>
        <w:ind w:left="1430"/>
        <w:rPr>
          <w:sz w:val="24"/>
        </w:rPr>
      </w:pPr>
    </w:p>
    <w:p w14:paraId="402DEF4F">
      <w:pPr>
        <w:ind w:left="1430"/>
        <w:rPr>
          <w:sz w:val="24"/>
        </w:rPr>
      </w:pPr>
    </w:p>
    <w:p w14:paraId="772ECD4E">
      <w:pPr>
        <w:ind w:left="1430"/>
        <w:rPr>
          <w:sz w:val="24"/>
        </w:rPr>
      </w:pPr>
    </w:p>
    <w:p w14:paraId="7BB5C5C2">
      <w:pPr>
        <w:ind w:left="1430"/>
        <w:rPr>
          <w:sz w:val="24"/>
        </w:rPr>
      </w:pPr>
    </w:p>
    <w:p w14:paraId="1F479562">
      <w:pPr>
        <w:rPr>
          <w:sz w:val="24"/>
        </w:rPr>
      </w:pPr>
    </w:p>
    <w:p w14:paraId="200B8DB6">
      <w:pPr>
        <w:rPr>
          <w:sz w:val="24"/>
        </w:rPr>
      </w:pPr>
    </w:p>
    <w:p w14:paraId="75156C90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Errorc Table:</w:t>
      </w:r>
    </w:p>
    <w:p w14:paraId="6823160D">
      <w:pPr>
        <w:ind w:left="1430"/>
        <w:rPr>
          <w:sz w:val="24"/>
        </w:rPr>
      </w:pPr>
    </w:p>
    <w:p w14:paraId="2C2E003E">
      <w:pPr>
        <w:ind w:left="1430"/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0"/>
        <w:gridCol w:w="3428"/>
        <w:gridCol w:w="5398"/>
      </w:tblGrid>
      <w:tr w14:paraId="09C88F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7BCC18A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5FDB69A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S.NO</w:t>
            </w:r>
          </w:p>
        </w:tc>
        <w:tc>
          <w:tcPr>
            <w:tcW w:w="3428" w:type="dxa"/>
          </w:tcPr>
          <w:p w14:paraId="7F703C1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0FBE7988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Errors</w:t>
            </w:r>
          </w:p>
        </w:tc>
        <w:tc>
          <w:tcPr>
            <w:tcW w:w="5398" w:type="dxa"/>
          </w:tcPr>
          <w:p w14:paraId="1948FFFF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209185D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Rectification</w:t>
            </w:r>
          </w:p>
        </w:tc>
      </w:tr>
      <w:tr w14:paraId="3FB66A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" w:hRule="atLeast"/>
        </w:trPr>
        <w:tc>
          <w:tcPr>
            <w:tcW w:w="678" w:type="dxa"/>
          </w:tcPr>
          <w:p w14:paraId="6E3FA23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3428" w:type="dxa"/>
          </w:tcPr>
          <w:p w14:paraId="1A404180">
            <w:pPr>
              <w:pStyle w:val="11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}</w:t>
            </w:r>
          </w:p>
        </w:tc>
        <w:tc>
          <w:tcPr>
            <w:tcW w:w="5398" w:type="dxa"/>
          </w:tcPr>
          <w:p w14:paraId="2E1D93A8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close for loop</w:t>
            </w:r>
          </w:p>
        </w:tc>
      </w:tr>
      <w:tr w14:paraId="0620B9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6" w:hRule="atLeast"/>
        </w:trPr>
        <w:tc>
          <w:tcPr>
            <w:tcW w:w="678" w:type="dxa"/>
          </w:tcPr>
          <w:p w14:paraId="542BFAF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3428" w:type="dxa"/>
          </w:tcPr>
          <w:p w14:paraId="36487E73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System.out.print();</w:t>
            </w:r>
          </w:p>
        </w:tc>
        <w:tc>
          <w:tcPr>
            <w:tcW w:w="5398" w:type="dxa"/>
          </w:tcPr>
          <w:p w14:paraId="1627C0A5">
            <w:pPr>
              <w:pStyle w:val="6"/>
              <w:rPr>
                <w:rFonts w:asciiTheme="minorHAnsi" w:hAnsiTheme="minorHAnsi" w:eastAsiaTheme="minorEastAsia" w:cstheme="minorBidi"/>
                <w:sz w:val="22"/>
                <w:szCs w:val="22"/>
              </w:rPr>
            </w:pPr>
            <w:r>
              <w:rPr>
                <w:sz w:val="22"/>
                <w:szCs w:val="22"/>
              </w:rPr>
              <w:t>If we place the print statement inside the for loop it will print the each i value everytime but to print only the final value we must place it outside the for loop.</w:t>
            </w:r>
          </w:p>
          <w:p w14:paraId="0E163CA2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</w:p>
        </w:tc>
      </w:tr>
    </w:tbl>
    <w:p w14:paraId="30712CB1">
      <w:pPr>
        <w:rPr>
          <w:sz w:val="24"/>
        </w:rPr>
      </w:pPr>
    </w:p>
    <w:p w14:paraId="00CC4FDB">
      <w:pPr>
        <w:rPr>
          <w:sz w:val="24"/>
        </w:rPr>
      </w:pPr>
    </w:p>
    <w:p w14:paraId="392037F6">
      <w:pPr>
        <w:rPr>
          <w:sz w:val="24"/>
        </w:rPr>
      </w:pPr>
    </w:p>
    <w:p w14:paraId="396BD7C9">
      <w:pPr>
        <w:spacing w:line="240" w:lineRule="auto"/>
        <w:ind w:right="1998"/>
        <w:rPr>
          <w:sz w:val="24"/>
        </w:rPr>
      </w:pPr>
    </w:p>
    <w:p w14:paraId="79421EF2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B</w:t>
      </w:r>
      <w:r>
        <w:rPr>
          <w:rFonts w:ascii="Bahnschrift Condensed" w:hAnsi="Bahnschrift Condensed"/>
          <w:szCs w:val="28"/>
        </w:rPr>
        <w:t xml:space="preserve"> ) </w:t>
      </w:r>
      <w:r>
        <w:rPr>
          <w:szCs w:val="28"/>
        </w:rPr>
        <w:t>Write a  class by writing java program named Bank Account</w:t>
      </w:r>
    </w:p>
    <w:p w14:paraId="78AA1D73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with two methods “deposits and withdraw”.</w:t>
      </w:r>
    </w:p>
    <w:p w14:paraId="3138C894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a)  In deposit method whenever an amount is deposited it  </w:t>
      </w:r>
    </w:p>
    <w:p w14:paraId="6A739CB8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has to be updated with current amount (logic C.A+D.A).</w:t>
      </w:r>
    </w:p>
    <w:p w14:paraId="70503F91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b)  With draw amount whenever an amount is being </w:t>
      </w:r>
    </w:p>
    <w:p w14:paraId="51A3A02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withdraw it has to be less than the current amount less  </w:t>
      </w:r>
    </w:p>
    <w:p w14:paraId="0D42CE9C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 than the amount else print “Insufficient funds”.</w:t>
      </w:r>
    </w:p>
    <w:p w14:paraId="56FCE820">
      <w:pPr>
        <w:spacing w:after="0" w:line="240" w:lineRule="auto"/>
        <w:ind w:left="0" w:right="0" w:firstLine="0"/>
        <w:rPr>
          <w:rFonts w:ascii="Bahnschrift Condensed" w:hAnsi="Bahnschrift Condensed"/>
          <w:sz w:val="24"/>
        </w:rPr>
      </w:pPr>
    </w:p>
    <w:p w14:paraId="3F61E8F8">
      <w:pPr>
        <w:pStyle w:val="11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2203BCAA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0C5108DF">
      <w:pPr>
        <w:spacing w:after="0" w:line="240" w:lineRule="auto"/>
        <w:ind w:right="0"/>
        <w:rPr>
          <w:b/>
          <w:bCs/>
          <w:sz w:val="32"/>
          <w:szCs w:val="32"/>
        </w:rPr>
      </w:pPr>
      <w:r>
        <w:rPr>
          <w:rFonts w:ascii="Bahnschrift Condensed" w:hAnsi="Bahnschrift Condensed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Class Diagram:</w:t>
      </w:r>
    </w:p>
    <w:p w14:paraId="1BCE0AC3">
      <w:pPr>
        <w:spacing w:after="0" w:line="240" w:lineRule="auto"/>
        <w:ind w:right="0"/>
        <w:rPr>
          <w:sz w:val="24"/>
        </w:rPr>
      </w:pPr>
    </w:p>
    <w:p w14:paraId="4A7F93B6">
      <w:pPr>
        <w:spacing w:after="0" w:line="240" w:lineRule="auto"/>
        <w:ind w:right="0"/>
        <w:rPr>
          <w:sz w:val="24"/>
        </w:rPr>
      </w:pPr>
    </w:p>
    <w:p w14:paraId="1B5281CA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2C96A8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4749DF99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Bank  Account</w:t>
            </w:r>
          </w:p>
          <w:p w14:paraId="7813D9C7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7F80E5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2AC7035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currentAmount: double</w:t>
            </w:r>
          </w:p>
          <w:p w14:paraId="2FD7A926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34FAD8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EED8F04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 BankAccount(initialAmount:double)</w:t>
            </w:r>
          </w:p>
          <w:p w14:paraId="4A9443D3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468101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164CF70F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  deposit(amount: double):void</w:t>
            </w:r>
          </w:p>
          <w:p w14:paraId="21AEB5CB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0C02FD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5E178379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withdraw(amount: double):void</w:t>
            </w:r>
          </w:p>
          <w:p w14:paraId="471BAE85">
            <w:pPr>
              <w:spacing w:after="0" w:line="240" w:lineRule="auto"/>
              <w:ind w:right="0"/>
              <w:rPr>
                <w:sz w:val="24"/>
              </w:rPr>
            </w:pPr>
          </w:p>
        </w:tc>
      </w:tr>
      <w:tr w14:paraId="39DE81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9D47697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getCurrentAmount():double</w:t>
            </w:r>
          </w:p>
          <w:p w14:paraId="16D6649C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28255F40">
      <w:pPr>
        <w:pStyle w:val="11"/>
        <w:spacing w:after="0" w:line="240" w:lineRule="auto"/>
        <w:ind w:left="835" w:right="0" w:firstLine="0"/>
        <w:rPr>
          <w:sz w:val="24"/>
        </w:rPr>
      </w:pPr>
    </w:p>
    <w:p w14:paraId="3CC3D751">
      <w:pPr>
        <w:ind w:left="1430"/>
        <w:rPr>
          <w:sz w:val="24"/>
        </w:rPr>
      </w:pPr>
      <w:r>
        <w:rPr>
          <w:sz w:val="24"/>
        </w:rPr>
        <w:t xml:space="preserve">                    </w:t>
      </w:r>
    </w:p>
    <w:p w14:paraId="402819B0">
      <w:pPr>
        <w:rPr>
          <w:sz w:val="24"/>
        </w:rPr>
      </w:pPr>
    </w:p>
    <w:p w14:paraId="41B378CF">
      <w:pPr>
        <w:rPr>
          <w:szCs w:val="28"/>
        </w:rPr>
      </w:pPr>
    </w:p>
    <w:p w14:paraId="7B62073A">
      <w:pPr>
        <w:rPr>
          <w:szCs w:val="28"/>
        </w:rPr>
      </w:pPr>
    </w:p>
    <w:p w14:paraId="42336244">
      <w:pPr>
        <w:rPr>
          <w:szCs w:val="28"/>
        </w:rPr>
      </w:pPr>
    </w:p>
    <w:p w14:paraId="47EF348F">
      <w:pPr>
        <w:rPr>
          <w:szCs w:val="28"/>
        </w:rPr>
      </w:pPr>
    </w:p>
    <w:p w14:paraId="7E115F42">
      <w:pPr>
        <w:rPr>
          <w:szCs w:val="28"/>
        </w:rPr>
      </w:pPr>
    </w:p>
    <w:p w14:paraId="76FFBC5D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Program:</w:t>
      </w:r>
    </w:p>
    <w:p w14:paraId="284B87EB">
      <w:pPr>
        <w:rPr>
          <w:szCs w:val="28"/>
        </w:rPr>
      </w:pPr>
    </w:p>
    <w:p w14:paraId="23BCFDD2">
      <w:pPr>
        <w:rPr>
          <w:sz w:val="24"/>
        </w:rPr>
      </w:pPr>
      <w:r>
        <w:rPr>
          <w:szCs w:val="28"/>
        </w:rPr>
        <w:t>import java.util.Scanner;</w:t>
      </w:r>
    </w:p>
    <w:p w14:paraId="64589721">
      <w:pPr>
        <w:rPr>
          <w:szCs w:val="28"/>
        </w:rPr>
      </w:pPr>
      <w:r>
        <w:rPr>
          <w:szCs w:val="28"/>
        </w:rPr>
        <w:t>class BankAccount {</w:t>
      </w:r>
    </w:p>
    <w:p w14:paraId="35AAB19E">
      <w:pPr>
        <w:rPr>
          <w:szCs w:val="28"/>
        </w:rPr>
      </w:pPr>
      <w:r>
        <w:rPr>
          <w:szCs w:val="28"/>
        </w:rPr>
        <w:t>String name;</w:t>
      </w:r>
    </w:p>
    <w:p w14:paraId="706CD210">
      <w:pPr>
        <w:rPr>
          <w:szCs w:val="28"/>
        </w:rPr>
      </w:pPr>
      <w:r>
        <w:rPr>
          <w:szCs w:val="28"/>
        </w:rPr>
        <w:t>int accountNumber;</w:t>
      </w:r>
    </w:p>
    <w:p w14:paraId="19C39D96">
      <w:pPr>
        <w:rPr>
          <w:szCs w:val="28"/>
        </w:rPr>
      </w:pPr>
      <w:r>
        <w:rPr>
          <w:szCs w:val="28"/>
        </w:rPr>
        <w:t>int currentBalance;</w:t>
      </w:r>
    </w:p>
    <w:p w14:paraId="00813B05">
      <w:pPr>
        <w:ind w:left="1480"/>
        <w:rPr>
          <w:szCs w:val="28"/>
        </w:rPr>
      </w:pPr>
    </w:p>
    <w:p w14:paraId="78C1D2C7">
      <w:pPr>
        <w:ind w:left="1480"/>
        <w:rPr>
          <w:szCs w:val="28"/>
        </w:rPr>
      </w:pPr>
      <w:r>
        <w:rPr>
          <w:szCs w:val="28"/>
        </w:rPr>
        <w:t xml:space="preserve">    // Constructor to initialize the bank account</w:t>
      </w:r>
    </w:p>
    <w:p w14:paraId="3EC023B1">
      <w:pPr>
        <w:rPr>
          <w:szCs w:val="28"/>
        </w:rPr>
      </w:pPr>
      <w:r>
        <w:rPr>
          <w:szCs w:val="28"/>
        </w:rPr>
        <w:t>BankAccount(String name, int accountNumber, int currentBalance) {</w:t>
      </w:r>
    </w:p>
    <w:p w14:paraId="6C260501">
      <w:pPr>
        <w:rPr>
          <w:szCs w:val="28"/>
        </w:rPr>
      </w:pPr>
      <w:r>
        <w:rPr>
          <w:szCs w:val="28"/>
        </w:rPr>
        <w:t>this.name = name;</w:t>
      </w:r>
    </w:p>
    <w:p w14:paraId="099AF10D">
      <w:pPr>
        <w:rPr>
          <w:szCs w:val="28"/>
        </w:rPr>
      </w:pPr>
      <w:r>
        <w:rPr>
          <w:szCs w:val="28"/>
        </w:rPr>
        <w:t>this.accountNumber = accountNumber;</w:t>
      </w:r>
    </w:p>
    <w:p w14:paraId="181E329A">
      <w:pPr>
        <w:rPr>
          <w:szCs w:val="28"/>
        </w:rPr>
      </w:pPr>
      <w:r>
        <w:rPr>
          <w:szCs w:val="28"/>
        </w:rPr>
        <w:t>this.currentBalance = currentBalance;</w:t>
      </w:r>
    </w:p>
    <w:p w14:paraId="5987FE3C">
      <w:pPr>
        <w:rPr>
          <w:szCs w:val="28"/>
        </w:rPr>
      </w:pPr>
      <w:r>
        <w:rPr>
          <w:szCs w:val="28"/>
        </w:rPr>
        <w:t>System.out.println("Customer Details: " + name + ", Account Number: " + accountNumber + ", Current Balance: " + currentBalance);</w:t>
      </w:r>
    </w:p>
    <w:p w14:paraId="513117CA">
      <w:pPr>
        <w:rPr>
          <w:szCs w:val="28"/>
        </w:rPr>
      </w:pPr>
      <w:r>
        <w:rPr>
          <w:szCs w:val="28"/>
        </w:rPr>
        <w:t>}</w:t>
      </w:r>
    </w:p>
    <w:p w14:paraId="636A91F9">
      <w:pPr>
        <w:ind w:left="1480"/>
        <w:rPr>
          <w:szCs w:val="28"/>
        </w:rPr>
      </w:pPr>
    </w:p>
    <w:p w14:paraId="0A6EE563">
      <w:pPr>
        <w:ind w:left="1480"/>
        <w:rPr>
          <w:szCs w:val="28"/>
        </w:rPr>
      </w:pPr>
      <w:r>
        <w:rPr>
          <w:szCs w:val="28"/>
        </w:rPr>
        <w:t xml:space="preserve">    // Method to withdraw an amount</w:t>
      </w:r>
    </w:p>
    <w:p w14:paraId="5B62B7F7">
      <w:pPr>
        <w:rPr>
          <w:szCs w:val="28"/>
        </w:rPr>
      </w:pPr>
      <w:r>
        <w:rPr>
          <w:szCs w:val="28"/>
        </w:rPr>
        <w:t>public void withdraw(int withdrawAmount) {</w:t>
      </w:r>
    </w:p>
    <w:p w14:paraId="753876FD">
      <w:pPr>
        <w:rPr>
          <w:szCs w:val="28"/>
        </w:rPr>
      </w:pPr>
      <w:r>
        <w:rPr>
          <w:szCs w:val="28"/>
        </w:rPr>
        <w:t>if (withdrawAmount &lt;= currentBalance) {</w:t>
      </w:r>
    </w:p>
    <w:p w14:paraId="1239B635">
      <w:pPr>
        <w:rPr>
          <w:szCs w:val="28"/>
        </w:rPr>
      </w:pPr>
      <w:r>
        <w:rPr>
          <w:szCs w:val="28"/>
        </w:rPr>
        <w:t>currentBalance -= withdrawAmount;</w:t>
      </w:r>
    </w:p>
    <w:p w14:paraId="4B0FD11E">
      <w:pPr>
        <w:rPr>
          <w:szCs w:val="28"/>
        </w:rPr>
      </w:pPr>
      <w:r>
        <w:rPr>
          <w:szCs w:val="28"/>
        </w:rPr>
        <w:t>System.out.println("Withdrawn: " + withdrawAmount);</w:t>
      </w:r>
    </w:p>
    <w:p w14:paraId="38D638C7">
      <w:pPr>
        <w:rPr>
          <w:szCs w:val="28"/>
        </w:rPr>
      </w:pPr>
      <w:r>
        <w:rPr>
          <w:szCs w:val="28"/>
        </w:rPr>
        <w:t>System.out.println("Current Balance: " + currentBalance);</w:t>
      </w:r>
    </w:p>
    <w:p w14:paraId="046B30DB">
      <w:pPr>
        <w:rPr>
          <w:szCs w:val="28"/>
        </w:rPr>
      </w:pPr>
      <w:r>
        <w:rPr>
          <w:szCs w:val="28"/>
        </w:rPr>
        <w:t xml:space="preserve">} </w:t>
      </w:r>
    </w:p>
    <w:p w14:paraId="0D4CEBB5">
      <w:pPr>
        <w:rPr>
          <w:szCs w:val="28"/>
        </w:rPr>
      </w:pPr>
      <w:r>
        <w:rPr>
          <w:szCs w:val="28"/>
        </w:rPr>
        <w:t>else {</w:t>
      </w:r>
    </w:p>
    <w:p w14:paraId="5AFB482F">
      <w:pPr>
        <w:ind w:left="0" w:firstLine="0"/>
        <w:rPr>
          <w:szCs w:val="28"/>
        </w:rPr>
      </w:pPr>
      <w:r>
        <w:rPr>
          <w:szCs w:val="28"/>
        </w:rPr>
        <w:t xml:space="preserve"> System.out.println("Insufficient Funds");</w:t>
      </w:r>
    </w:p>
    <w:p w14:paraId="4739C4BA">
      <w:pPr>
        <w:ind w:left="1480"/>
        <w:rPr>
          <w:szCs w:val="28"/>
        </w:rPr>
      </w:pPr>
      <w:r>
        <w:rPr>
          <w:szCs w:val="28"/>
        </w:rPr>
        <w:t xml:space="preserve">       </w:t>
      </w:r>
    </w:p>
    <w:p w14:paraId="19E410D2">
      <w:pPr>
        <w:ind w:left="1480"/>
        <w:rPr>
          <w:szCs w:val="28"/>
        </w:rPr>
      </w:pPr>
    </w:p>
    <w:p w14:paraId="2FA2FB68">
      <w:pPr>
        <w:ind w:left="1480"/>
        <w:rPr>
          <w:szCs w:val="28"/>
        </w:rPr>
      </w:pPr>
    </w:p>
    <w:p w14:paraId="750D0D36">
      <w:pPr>
        <w:rPr>
          <w:szCs w:val="28"/>
        </w:rPr>
      </w:pPr>
      <w:r>
        <w:rPr>
          <w:szCs w:val="28"/>
        </w:rPr>
        <w:t>}</w:t>
      </w:r>
    </w:p>
    <w:p w14:paraId="10C0BE2A">
      <w:pPr>
        <w:rPr>
          <w:szCs w:val="28"/>
        </w:rPr>
      </w:pPr>
      <w:r>
        <w:rPr>
          <w:szCs w:val="28"/>
        </w:rPr>
        <w:t>}</w:t>
      </w:r>
    </w:p>
    <w:p w14:paraId="4D4C1A50">
      <w:pPr>
        <w:ind w:left="1480"/>
        <w:rPr>
          <w:szCs w:val="28"/>
        </w:rPr>
      </w:pPr>
    </w:p>
    <w:p w14:paraId="7B9A4CB8">
      <w:pPr>
        <w:ind w:left="1480"/>
        <w:rPr>
          <w:szCs w:val="28"/>
        </w:rPr>
      </w:pPr>
      <w:r>
        <w:rPr>
          <w:szCs w:val="28"/>
        </w:rPr>
        <w:t xml:space="preserve">    // Method to deposit an amount</w:t>
      </w:r>
    </w:p>
    <w:p w14:paraId="697E30FE">
      <w:pPr>
        <w:rPr>
          <w:szCs w:val="28"/>
        </w:rPr>
      </w:pPr>
      <w:r>
        <w:rPr>
          <w:szCs w:val="28"/>
        </w:rPr>
        <w:t>public int deposit(int depositAmount) {</w:t>
      </w:r>
    </w:p>
    <w:p w14:paraId="292A6DBF">
      <w:pPr>
        <w:rPr>
          <w:szCs w:val="28"/>
        </w:rPr>
      </w:pPr>
      <w:r>
        <w:rPr>
          <w:szCs w:val="28"/>
        </w:rPr>
        <w:t>currentBalance += depositAmount;</w:t>
      </w:r>
    </w:p>
    <w:p w14:paraId="5BC0FA52">
      <w:pPr>
        <w:rPr>
          <w:szCs w:val="28"/>
        </w:rPr>
      </w:pPr>
      <w:r>
        <w:rPr>
          <w:szCs w:val="28"/>
        </w:rPr>
        <w:t>System.out.println("Deposited: " + depositAmount);</w:t>
      </w:r>
    </w:p>
    <w:p w14:paraId="15501600">
      <w:pPr>
        <w:rPr>
          <w:szCs w:val="28"/>
        </w:rPr>
      </w:pPr>
      <w:r>
        <w:rPr>
          <w:szCs w:val="28"/>
        </w:rPr>
        <w:t>return currentBalance;</w:t>
      </w:r>
    </w:p>
    <w:p w14:paraId="3C68BB4B">
      <w:pPr>
        <w:rPr>
          <w:szCs w:val="28"/>
        </w:rPr>
      </w:pPr>
      <w:r>
        <w:rPr>
          <w:szCs w:val="28"/>
        </w:rPr>
        <w:t>}</w:t>
      </w:r>
    </w:p>
    <w:p w14:paraId="18E5F60E">
      <w:pPr>
        <w:ind w:left="1480"/>
        <w:rPr>
          <w:szCs w:val="28"/>
        </w:rPr>
      </w:pPr>
    </w:p>
    <w:p w14:paraId="7FFE9657">
      <w:pPr>
        <w:ind w:left="1480"/>
        <w:rPr>
          <w:szCs w:val="28"/>
        </w:rPr>
      </w:pPr>
      <w:r>
        <w:rPr>
          <w:szCs w:val="28"/>
        </w:rPr>
        <w:t xml:space="preserve">   </w:t>
      </w:r>
    </w:p>
    <w:p w14:paraId="1D34FF1D">
      <w:pPr>
        <w:ind w:left="1480"/>
        <w:rPr>
          <w:szCs w:val="28"/>
        </w:rPr>
      </w:pPr>
    </w:p>
    <w:p w14:paraId="5CAF8446">
      <w:pPr>
        <w:ind w:left="1480"/>
        <w:rPr>
          <w:szCs w:val="28"/>
        </w:rPr>
      </w:pPr>
    </w:p>
    <w:p w14:paraId="491D2757">
      <w:pPr>
        <w:ind w:left="1480"/>
        <w:rPr>
          <w:szCs w:val="28"/>
        </w:rPr>
      </w:pPr>
      <w:r>
        <w:rPr>
          <w:szCs w:val="28"/>
        </w:rPr>
        <w:t xml:space="preserve"> // Main method to run the program</w:t>
      </w:r>
    </w:p>
    <w:p w14:paraId="7E7B0D8B">
      <w:pPr>
        <w:rPr>
          <w:szCs w:val="28"/>
        </w:rPr>
      </w:pPr>
      <w:r>
        <w:rPr>
          <w:szCs w:val="28"/>
        </w:rPr>
        <w:t>public static void main(String[] args) {</w:t>
      </w:r>
    </w:p>
    <w:p w14:paraId="51C37EA3">
      <w:pPr>
        <w:rPr>
          <w:szCs w:val="28"/>
        </w:rPr>
      </w:pPr>
      <w:r>
        <w:rPr>
          <w:szCs w:val="28"/>
        </w:rPr>
        <w:t>Scanner scanner = new Scanner(System.in);</w:t>
      </w:r>
    </w:p>
    <w:p w14:paraId="53DE17D8">
      <w:pPr>
        <w:ind w:left="1480"/>
        <w:rPr>
          <w:szCs w:val="28"/>
        </w:rPr>
      </w:pPr>
    </w:p>
    <w:p w14:paraId="0A459123">
      <w:pPr>
        <w:ind w:left="1480"/>
        <w:rPr>
          <w:szCs w:val="28"/>
        </w:rPr>
      </w:pPr>
      <w:r>
        <w:rPr>
          <w:szCs w:val="28"/>
        </w:rPr>
        <w:t xml:space="preserve">        // Input for account details</w:t>
      </w:r>
    </w:p>
    <w:p w14:paraId="29DDB320">
      <w:pPr>
        <w:rPr>
          <w:szCs w:val="28"/>
        </w:rPr>
      </w:pPr>
      <w:r>
        <w:rPr>
          <w:szCs w:val="28"/>
        </w:rPr>
        <w:t>System.out.print("Enter your name: ");</w:t>
      </w:r>
    </w:p>
    <w:p w14:paraId="392D8A13">
      <w:pPr>
        <w:rPr>
          <w:szCs w:val="28"/>
        </w:rPr>
      </w:pPr>
      <w:r>
        <w:rPr>
          <w:szCs w:val="28"/>
        </w:rPr>
        <w:t>String name = scanner.nextLine();</w:t>
      </w:r>
    </w:p>
    <w:p w14:paraId="2316BE44">
      <w:pPr>
        <w:rPr>
          <w:szCs w:val="28"/>
        </w:rPr>
      </w:pPr>
      <w:r>
        <w:rPr>
          <w:szCs w:val="28"/>
        </w:rPr>
        <w:t>System.out.print("Enter your account number: ");</w:t>
      </w:r>
    </w:p>
    <w:p w14:paraId="3A8DF57E">
      <w:pPr>
        <w:rPr>
          <w:szCs w:val="28"/>
        </w:rPr>
      </w:pPr>
      <w:r>
        <w:rPr>
          <w:szCs w:val="28"/>
        </w:rPr>
        <w:t>int accountNumber = scanner.nextInt();</w:t>
      </w:r>
    </w:p>
    <w:p w14:paraId="730FC4DA">
      <w:pPr>
        <w:ind w:left="1480"/>
        <w:rPr>
          <w:szCs w:val="28"/>
        </w:rPr>
      </w:pPr>
    </w:p>
    <w:p w14:paraId="3EFFD67B">
      <w:pPr>
        <w:rPr>
          <w:szCs w:val="28"/>
        </w:rPr>
      </w:pPr>
      <w:r>
        <w:rPr>
          <w:szCs w:val="28"/>
        </w:rPr>
        <w:t>System.out.print("Enter your initial balance: ");</w:t>
      </w:r>
    </w:p>
    <w:p w14:paraId="77D40D1D">
      <w:pPr>
        <w:rPr>
          <w:szCs w:val="28"/>
        </w:rPr>
      </w:pPr>
      <w:r>
        <w:rPr>
          <w:szCs w:val="28"/>
        </w:rPr>
        <w:t>int initialBalance = scanner.nextInt();</w:t>
      </w:r>
    </w:p>
    <w:p w14:paraId="1D0808F9">
      <w:pPr>
        <w:ind w:left="1480"/>
        <w:rPr>
          <w:szCs w:val="28"/>
        </w:rPr>
      </w:pPr>
    </w:p>
    <w:p w14:paraId="584D009D">
      <w:pPr>
        <w:ind w:left="1480"/>
        <w:rPr>
          <w:szCs w:val="28"/>
        </w:rPr>
      </w:pPr>
      <w:r>
        <w:rPr>
          <w:szCs w:val="28"/>
        </w:rPr>
        <w:t xml:space="preserve">        // Create a new bank account</w:t>
      </w:r>
    </w:p>
    <w:p w14:paraId="1D1D5DCE">
      <w:pPr>
        <w:rPr>
          <w:szCs w:val="28"/>
        </w:rPr>
      </w:pPr>
      <w:r>
        <w:rPr>
          <w:szCs w:val="28"/>
        </w:rPr>
        <w:t xml:space="preserve">BankAccount account = new BankAccount(name,    </w:t>
      </w:r>
    </w:p>
    <w:p w14:paraId="0AA4685A">
      <w:pPr>
        <w:rPr>
          <w:szCs w:val="28"/>
        </w:rPr>
      </w:pPr>
      <w:r>
        <w:rPr>
          <w:szCs w:val="28"/>
        </w:rPr>
        <w:t>accountNumber, initialBalance);</w:t>
      </w:r>
    </w:p>
    <w:p w14:paraId="6044073B">
      <w:pPr>
        <w:ind w:left="1480"/>
        <w:rPr>
          <w:szCs w:val="28"/>
        </w:rPr>
      </w:pPr>
    </w:p>
    <w:p w14:paraId="2CD647AA">
      <w:pPr>
        <w:ind w:left="1480"/>
        <w:rPr>
          <w:szCs w:val="28"/>
        </w:rPr>
      </w:pPr>
      <w:r>
        <w:rPr>
          <w:szCs w:val="28"/>
        </w:rPr>
        <w:t xml:space="preserve">        // Input for withdrawal and deposit</w:t>
      </w:r>
    </w:p>
    <w:p w14:paraId="33880772">
      <w:pPr>
        <w:rPr>
          <w:szCs w:val="28"/>
        </w:rPr>
      </w:pPr>
      <w:r>
        <w:rPr>
          <w:szCs w:val="28"/>
        </w:rPr>
        <w:t>System.out.print("Enter amount to withdraw: ");</w:t>
      </w:r>
    </w:p>
    <w:p w14:paraId="04926D38">
      <w:pPr>
        <w:rPr>
          <w:szCs w:val="28"/>
        </w:rPr>
      </w:pPr>
      <w:r>
        <w:rPr>
          <w:szCs w:val="28"/>
        </w:rPr>
        <w:t>int withdrawAmount = scanner.nextInt();</w:t>
      </w:r>
    </w:p>
    <w:p w14:paraId="0074B7CB">
      <w:pPr>
        <w:rPr>
          <w:szCs w:val="28"/>
        </w:rPr>
      </w:pPr>
      <w:r>
        <w:rPr>
          <w:szCs w:val="28"/>
        </w:rPr>
        <w:t>account.withdraw(withdrawAmount);</w:t>
      </w:r>
    </w:p>
    <w:p w14:paraId="18BB8DF0">
      <w:pPr>
        <w:ind w:left="1480"/>
        <w:rPr>
          <w:szCs w:val="28"/>
        </w:rPr>
      </w:pPr>
    </w:p>
    <w:p w14:paraId="6E40E396">
      <w:pPr>
        <w:rPr>
          <w:szCs w:val="28"/>
        </w:rPr>
      </w:pPr>
      <w:r>
        <w:rPr>
          <w:szCs w:val="28"/>
        </w:rPr>
        <w:t>System.out.print("Enter amount to deposit: ");</w:t>
      </w:r>
    </w:p>
    <w:p w14:paraId="4A67EE0F">
      <w:pPr>
        <w:rPr>
          <w:szCs w:val="28"/>
        </w:rPr>
      </w:pPr>
      <w:r>
        <w:rPr>
          <w:szCs w:val="28"/>
        </w:rPr>
        <w:t>int depositAmount = scanner.nextInt();</w:t>
      </w:r>
    </w:p>
    <w:p w14:paraId="1024A1B9">
      <w:pPr>
        <w:rPr>
          <w:szCs w:val="28"/>
        </w:rPr>
      </w:pPr>
      <w:r>
        <w:rPr>
          <w:szCs w:val="28"/>
        </w:rPr>
        <w:t>account.deposit(depositAmount);</w:t>
      </w:r>
    </w:p>
    <w:p w14:paraId="685CFBBD">
      <w:pPr>
        <w:ind w:left="1480"/>
        <w:rPr>
          <w:szCs w:val="28"/>
        </w:rPr>
      </w:pPr>
    </w:p>
    <w:p w14:paraId="52327114">
      <w:pPr>
        <w:ind w:left="1480"/>
        <w:rPr>
          <w:szCs w:val="28"/>
        </w:rPr>
      </w:pPr>
      <w:r>
        <w:rPr>
          <w:szCs w:val="28"/>
        </w:rPr>
        <w:t xml:space="preserve">        // Final balance</w:t>
      </w:r>
    </w:p>
    <w:p w14:paraId="7428E9EC">
      <w:pPr>
        <w:rPr>
          <w:szCs w:val="28"/>
        </w:rPr>
      </w:pPr>
      <w:r>
        <w:rPr>
          <w:szCs w:val="28"/>
        </w:rPr>
        <w:t>System.out.println("Final Amount: " + account.currentBalance);</w:t>
      </w:r>
    </w:p>
    <w:p w14:paraId="60A304E2">
      <w:pPr>
        <w:ind w:left="1480"/>
        <w:rPr>
          <w:szCs w:val="28"/>
        </w:rPr>
      </w:pPr>
    </w:p>
    <w:p w14:paraId="68FF3F92">
      <w:pPr>
        <w:ind w:left="1480"/>
        <w:rPr>
          <w:szCs w:val="28"/>
        </w:rPr>
      </w:pPr>
      <w:r>
        <w:rPr>
          <w:szCs w:val="28"/>
        </w:rPr>
        <w:t xml:space="preserve">        // Close the scanner</w:t>
      </w:r>
    </w:p>
    <w:p w14:paraId="2336AC57">
      <w:pPr>
        <w:rPr>
          <w:szCs w:val="28"/>
        </w:rPr>
      </w:pPr>
      <w:r>
        <w:rPr>
          <w:szCs w:val="28"/>
        </w:rPr>
        <w:t>scanner.close();</w:t>
      </w:r>
    </w:p>
    <w:p w14:paraId="037E5974">
      <w:pPr>
        <w:rPr>
          <w:szCs w:val="28"/>
        </w:rPr>
      </w:pPr>
      <w:r>
        <w:rPr>
          <w:szCs w:val="28"/>
        </w:rPr>
        <w:t>}</w:t>
      </w:r>
    </w:p>
    <w:p w14:paraId="0C1DAF03">
      <w:pPr>
        <w:rPr>
          <w:szCs w:val="28"/>
        </w:rPr>
      </w:pPr>
    </w:p>
    <w:p w14:paraId="213A746F">
      <w:pPr>
        <w:rPr>
          <w:szCs w:val="28"/>
        </w:rPr>
      </w:pPr>
      <w:r>
        <w:rPr>
          <w:szCs w:val="28"/>
        </w:rPr>
        <w:t>}</w:t>
      </w:r>
    </w:p>
    <w:p w14:paraId="004196F1">
      <w:pPr>
        <w:ind w:left="1480"/>
        <w:rPr>
          <w:szCs w:val="28"/>
        </w:rPr>
      </w:pPr>
    </w:p>
    <w:p w14:paraId="19FA6552">
      <w:pPr>
        <w:jc w:val="both"/>
        <w:rPr>
          <w:szCs w:val="28"/>
        </w:rPr>
      </w:pPr>
    </w:p>
    <w:p w14:paraId="715B55D1">
      <w:pPr>
        <w:jc w:val="both"/>
        <w:rPr>
          <w:szCs w:val="28"/>
        </w:rPr>
      </w:pPr>
    </w:p>
    <w:p w14:paraId="19C188CF">
      <w:pPr>
        <w:jc w:val="both"/>
        <w:rPr>
          <w:szCs w:val="28"/>
        </w:rPr>
      </w:pPr>
    </w:p>
    <w:p w14:paraId="3C7FD936">
      <w:pPr>
        <w:jc w:val="both"/>
        <w:rPr>
          <w:szCs w:val="28"/>
        </w:rPr>
      </w:pPr>
    </w:p>
    <w:p w14:paraId="739DBC07">
      <w:pPr>
        <w:jc w:val="both"/>
        <w:rPr>
          <w:szCs w:val="28"/>
        </w:rPr>
      </w:pPr>
    </w:p>
    <w:p w14:paraId="66DE19DB">
      <w:pPr>
        <w:jc w:val="both"/>
        <w:rPr>
          <w:szCs w:val="28"/>
        </w:rPr>
      </w:pPr>
    </w:p>
    <w:p w14:paraId="64A88A3C">
      <w:pPr>
        <w:jc w:val="both"/>
        <w:rPr>
          <w:szCs w:val="28"/>
        </w:rPr>
      </w:pPr>
    </w:p>
    <w:p w14:paraId="310386FB">
      <w:pPr>
        <w:jc w:val="both"/>
        <w:rPr>
          <w:szCs w:val="28"/>
        </w:rPr>
      </w:pPr>
    </w:p>
    <w:p w14:paraId="4F1ABEC8">
      <w:pPr>
        <w:jc w:val="both"/>
        <w:rPr>
          <w:szCs w:val="28"/>
        </w:rPr>
      </w:pPr>
      <w:r>
        <w:rPr>
          <w:szCs w:val="28"/>
        </w:rPr>
        <w:t>Given Input:</w:t>
      </w:r>
    </w:p>
    <w:p w14:paraId="309BE890">
      <w:pPr>
        <w:jc w:val="both"/>
        <w:rPr>
          <w:szCs w:val="28"/>
        </w:rPr>
      </w:pPr>
    </w:p>
    <w:p w14:paraId="23C39D14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Name:</w:t>
      </w:r>
      <w:r>
        <w:rPr>
          <w:sz w:val="24"/>
        </w:rPr>
        <w:t xml:space="preserve"> ganesh.</w:t>
      </w:r>
    </w:p>
    <w:p w14:paraId="1931FEB1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Account number: 1877.</w:t>
      </w:r>
    </w:p>
    <w:p w14:paraId="02678C8F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Initial balance: 10000.</w:t>
      </w:r>
    </w:p>
    <w:p w14:paraId="2756489B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Amount to withdraw: 500.</w:t>
      </w:r>
    </w:p>
    <w:p w14:paraId="69C88DD8">
      <w:pPr>
        <w:pStyle w:val="11"/>
        <w:ind w:left="835" w:firstLine="0"/>
        <w:rPr>
          <w:szCs w:val="28"/>
        </w:rPr>
      </w:pPr>
    </w:p>
    <w:p w14:paraId="064748BF">
      <w:pPr>
        <w:ind w:left="0" w:firstLine="0"/>
        <w:rPr>
          <w:szCs w:val="28"/>
        </w:rPr>
      </w:pPr>
    </w:p>
    <w:p w14:paraId="67BC8EB3">
      <w:pPr>
        <w:ind w:left="0" w:firstLine="0"/>
        <w:rPr>
          <w:szCs w:val="28"/>
        </w:rPr>
      </w:pPr>
    </w:p>
    <w:p w14:paraId="7AEEF78B">
      <w:pPr>
        <w:ind w:left="0" w:firstLine="0"/>
        <w:rPr>
          <w:szCs w:val="28"/>
        </w:rPr>
      </w:pPr>
    </w:p>
    <w:p w14:paraId="6F03478F">
      <w:pPr>
        <w:ind w:left="0" w:firstLine="0"/>
        <w:rPr>
          <w:szCs w:val="28"/>
        </w:rPr>
      </w:pPr>
      <w:r>
        <w:rPr>
          <w:szCs w:val="28"/>
        </w:rPr>
        <w:t>Output:</w:t>
      </w:r>
    </w:p>
    <w:p w14:paraId="37CAC0EA">
      <w:pPr>
        <w:ind w:left="0" w:firstLine="0"/>
        <w:rPr>
          <w:szCs w:val="28"/>
        </w:rPr>
      </w:pPr>
    </w:p>
    <w:p w14:paraId="57CEC6A8">
      <w:pPr>
        <w:ind w:left="0" w:firstLine="0"/>
        <w:rPr>
          <w:szCs w:val="28"/>
        </w:rPr>
      </w:pPr>
    </w:p>
    <w:p w14:paraId="142E3DE3">
      <w:pPr>
        <w:jc w:val="both"/>
        <w:rPr>
          <w:szCs w:val="28"/>
        </w:rPr>
      </w:pPr>
      <w:r>
        <w:drawing>
          <wp:inline distT="0" distB="0" distL="0" distR="0">
            <wp:extent cx="6584950" cy="2420620"/>
            <wp:effectExtent l="0" t="0" r="6350" b="0"/>
            <wp:docPr id="717641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41514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5277">
      <w:pPr>
        <w:jc w:val="both"/>
        <w:rPr>
          <w:szCs w:val="28"/>
        </w:rPr>
      </w:pPr>
    </w:p>
    <w:p w14:paraId="215FAE47">
      <w:pPr>
        <w:jc w:val="both"/>
        <w:rPr>
          <w:szCs w:val="28"/>
        </w:rPr>
      </w:pPr>
    </w:p>
    <w:p w14:paraId="180AC873">
      <w:pPr>
        <w:jc w:val="both"/>
        <w:rPr>
          <w:szCs w:val="28"/>
        </w:rPr>
      </w:pPr>
    </w:p>
    <w:p w14:paraId="76DF8FA4">
      <w:pPr>
        <w:jc w:val="both"/>
        <w:rPr>
          <w:szCs w:val="28"/>
        </w:rPr>
      </w:pPr>
    </w:p>
    <w:p w14:paraId="28DC25E9">
      <w:p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Error Table:</w:t>
      </w:r>
    </w:p>
    <w:p w14:paraId="20A72B4C">
      <w:pPr>
        <w:ind w:left="1480"/>
        <w:rPr>
          <w:b/>
          <w:bCs/>
          <w:sz w:val="28"/>
          <w:szCs w:val="28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5AD4F7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4834B94F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9B5D61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3FE38B72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76972C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4363FD87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E01EC5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6FC8CF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3715F2E8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0147191">
            <w:pPr>
              <w:pStyle w:val="11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</w:t>
            </w:r>
          </w:p>
        </w:tc>
        <w:tc>
          <w:tcPr>
            <w:tcW w:w="6107" w:type="dxa"/>
          </w:tcPr>
          <w:p w14:paraId="0B55A5D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 is expected at end</w:t>
            </w:r>
          </w:p>
        </w:tc>
      </w:tr>
      <w:tr w14:paraId="59FEE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05BECF2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041EAF0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Int t</w:t>
            </w:r>
          </w:p>
        </w:tc>
        <w:tc>
          <w:tcPr>
            <w:tcW w:w="6107" w:type="dxa"/>
          </w:tcPr>
          <w:p w14:paraId="282CF2B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Without declaring the compiler cannot execute the</w:t>
            </w:r>
          </w:p>
          <w:p w14:paraId="5F68FEA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program.</w:t>
            </w:r>
          </w:p>
        </w:tc>
      </w:tr>
    </w:tbl>
    <w:p w14:paraId="22FC2E25">
      <w:pPr>
        <w:ind w:left="1480"/>
        <w:rPr>
          <w:sz w:val="24"/>
        </w:rPr>
      </w:pPr>
    </w:p>
    <w:p w14:paraId="1157E476">
      <w:pPr>
        <w:spacing w:after="0" w:line="240" w:lineRule="auto"/>
        <w:ind w:left="0" w:right="0" w:firstLine="0"/>
      </w:pPr>
    </w:p>
    <w:p w14:paraId="14CF021A">
      <w:pPr>
        <w:spacing w:after="0" w:line="240" w:lineRule="auto"/>
        <w:ind w:right="0"/>
      </w:pPr>
    </w:p>
    <w:p w14:paraId="0FF7F757">
      <w:pPr>
        <w:spacing w:after="0" w:line="240" w:lineRule="auto"/>
        <w:ind w:right="0"/>
      </w:pPr>
    </w:p>
    <w:p w14:paraId="2B103D75">
      <w:pPr>
        <w:spacing w:after="0" w:line="240" w:lineRule="auto"/>
        <w:ind w:right="0"/>
      </w:pPr>
    </w:p>
    <w:p w14:paraId="42AA37FE">
      <w:pPr>
        <w:spacing w:after="0" w:line="240" w:lineRule="auto"/>
        <w:ind w:right="0"/>
      </w:pPr>
    </w:p>
    <w:p w14:paraId="16589D8A">
      <w:pPr>
        <w:spacing w:after="0" w:line="240" w:lineRule="auto"/>
        <w:ind w:right="0"/>
      </w:pPr>
    </w:p>
    <w:p w14:paraId="04B3B985">
      <w:pPr>
        <w:spacing w:after="0" w:line="240" w:lineRule="auto"/>
        <w:ind w:right="0"/>
      </w:pPr>
    </w:p>
    <w:p w14:paraId="3740A88A">
      <w:pPr>
        <w:spacing w:after="0" w:line="240" w:lineRule="auto"/>
        <w:ind w:right="0"/>
      </w:pPr>
    </w:p>
    <w:p w14:paraId="6236C32B">
      <w:pPr>
        <w:spacing w:after="0" w:line="240" w:lineRule="auto"/>
        <w:ind w:right="0"/>
      </w:pPr>
    </w:p>
    <w:p w14:paraId="77BD4D18">
      <w:pPr>
        <w:pStyle w:val="3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  <w:t>WEEK-4</w:t>
      </w:r>
    </w:p>
    <w:p w14:paraId="34439C30">
      <w:pPr>
        <w:spacing w:after="0" w:line="240" w:lineRule="auto"/>
        <w:ind w:left="0" w:right="0" w:firstLine="0"/>
        <w:rPr>
          <w:rFonts w:ascii="Algerian" w:hAnsi="Algerian"/>
        </w:rPr>
      </w:pPr>
    </w:p>
    <w:p w14:paraId="08DF39B5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Rounded MT Bold" w:hAnsi="Arial Rounded MT Bold"/>
          <w:sz w:val="27"/>
          <w:szCs w:val="27"/>
        </w:rPr>
      </w:pPr>
    </w:p>
    <w:p w14:paraId="20CBAAB1">
      <w:pPr>
        <w:pStyle w:val="11"/>
        <w:numPr>
          <w:ilvl w:val="0"/>
          <w:numId w:val="6"/>
        </w:numPr>
        <w:spacing w:line="240" w:lineRule="auto"/>
        <w:ind w:left="835" w:leftChars="0" w:right="1998" w:rightChars="0" w:hanging="360" w:firstLineChars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1</w:t>
      </w:r>
    </w:p>
    <w:p w14:paraId="40600631">
      <w:pPr>
        <w:spacing w:line="240" w:lineRule="auto"/>
        <w:ind w:right="1998"/>
        <w:rPr>
          <w:sz w:val="24"/>
        </w:rPr>
      </w:pPr>
    </w:p>
    <w:p w14:paraId="0A7061E5">
      <w:pPr>
        <w:pStyle w:val="11"/>
        <w:ind w:left="660" w:firstLine="0"/>
        <w:rPr>
          <w:sz w:val="24"/>
        </w:rPr>
      </w:pPr>
    </w:p>
    <w:p w14:paraId="2F61329D">
      <w:pPr>
        <w:pStyle w:val="11"/>
        <w:ind w:left="660" w:firstLine="0"/>
        <w:rPr>
          <w:sz w:val="24"/>
        </w:rPr>
      </w:pPr>
    </w:p>
    <w:p w14:paraId="55CFE725">
      <w:pPr>
        <w:pStyle w:val="11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>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Write a java program with class named “Book”. The class should contain       </w:t>
      </w:r>
    </w:p>
    <w:p w14:paraId="02E56A68">
      <w:pPr>
        <w:pStyle w:val="11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</w:t>
      </w:r>
      <w:r>
        <w:rPr>
          <w:rFonts w:ascii="Bahnschrift Condensed" w:hAnsi="Bahnschrift Condensed"/>
          <w:b/>
          <w:bCs/>
          <w:sz w:val="24"/>
          <w:lang w:val="en-US"/>
        </w:rPr>
        <w:t>various attributes such as  “Title of the book ,  author ,  year of publication “.</w:t>
      </w:r>
    </w:p>
    <w:p w14:paraId="362FD141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It should also contain a constructor with parameters   which initializes</w:t>
      </w:r>
    </w:p>
    <w:p w14:paraId="637B6A4E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“ Title of the book, author, year of publication”. Create a method which displays the </w:t>
      </w:r>
    </w:p>
    <w:p w14:paraId="5B7EC6B9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details of the book. i.e. “ Title of the book, author and year of publication”. Display the details   </w:t>
      </w:r>
    </w:p>
    <w:p w14:paraId="29DA4B82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of two    books by creating two objects.</w:t>
      </w:r>
    </w:p>
    <w:p w14:paraId="2CE7C6A4">
      <w:pPr>
        <w:spacing w:after="0" w:line="240" w:lineRule="auto"/>
        <w:ind w:left="0" w:leftChars="0" w:right="0" w:firstLine="0" w:firstLineChars="0"/>
        <w:jc w:val="left"/>
        <w:rPr>
          <w:rFonts w:ascii="Bahnschrift Condensed" w:hAnsi="Bahnschrift Condensed"/>
          <w:sz w:val="25"/>
          <w:szCs w:val="25"/>
        </w:rPr>
      </w:pPr>
    </w:p>
    <w:p w14:paraId="4BFA115C">
      <w:pPr>
        <w:spacing w:after="0" w:line="240" w:lineRule="auto"/>
        <w:ind w:left="0" w:leftChars="0" w:right="0" w:firstLine="0" w:firstLineChars="0"/>
        <w:jc w:val="left"/>
        <w:rPr>
          <w:rFonts w:ascii="Bahnschrift Condensed" w:hAnsi="Bahnschrift Condensed"/>
          <w:sz w:val="25"/>
          <w:szCs w:val="25"/>
        </w:rPr>
      </w:pPr>
    </w:p>
    <w:p w14:paraId="21ADC6F9">
      <w:pPr>
        <w:spacing w:after="0" w:line="240" w:lineRule="auto"/>
        <w:ind w:left="0" w:leftChars="0" w:right="0" w:firstLine="0" w:firstLineChars="0"/>
        <w:jc w:val="left"/>
        <w:rPr>
          <w:b w:val="0"/>
          <w:bCs w:val="0"/>
          <w:sz w:val="32"/>
          <w:szCs w:val="32"/>
        </w:rPr>
      </w:pPr>
      <w:r>
        <w:rPr>
          <w:rFonts w:ascii="Bahnschrift Condensed" w:hAnsi="Bahnschrift Condensed"/>
          <w:b w:val="0"/>
          <w:bCs w:val="0"/>
          <w:sz w:val="32"/>
          <w:szCs w:val="32"/>
        </w:rPr>
        <w:t xml:space="preserve"> </w:t>
      </w:r>
      <w:r>
        <w:rPr>
          <w:b w:val="0"/>
          <w:bCs w:val="0"/>
          <w:sz w:val="32"/>
          <w:szCs w:val="32"/>
        </w:rPr>
        <w:t>Class Diagram:</w:t>
      </w:r>
    </w:p>
    <w:p w14:paraId="0FA31954">
      <w:pPr>
        <w:ind w:left="0" w:firstLine="0"/>
        <w:rPr>
          <w:sz w:val="24"/>
        </w:rPr>
      </w:pPr>
    </w:p>
    <w:p w14:paraId="03FED25F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</w:t>
      </w:r>
    </w:p>
    <w:p w14:paraId="6A7F11D5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39113D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27DC04BA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   Book</w:t>
            </w:r>
          </w:p>
          <w:p w14:paraId="3EAE2013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7EDA2C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62" w:hRule="atLeast"/>
        </w:trPr>
        <w:tc>
          <w:tcPr>
            <w:tcW w:w="4394" w:type="dxa"/>
          </w:tcPr>
          <w:p w14:paraId="70FDC90A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-  title: String     </w:t>
            </w:r>
          </w:p>
          <w:p w14:paraId="53167AF2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-  author: String    </w:t>
            </w:r>
          </w:p>
          <w:p w14:paraId="7E96E0BC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-  yearOfPublication: int</w:t>
            </w:r>
          </w:p>
          <w:p w14:paraId="7D3895DD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489DBD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7" w:hRule="atLeast"/>
        </w:trPr>
        <w:tc>
          <w:tcPr>
            <w:tcW w:w="4394" w:type="dxa"/>
          </w:tcPr>
          <w:p w14:paraId="7C6606F4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Book(title: String, author: String,  </w:t>
            </w:r>
          </w:p>
          <w:p w14:paraId="3334C16D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yearOfPublication: int) </w:t>
            </w:r>
          </w:p>
          <w:p w14:paraId="1C656CE8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displayDetails(): void</w:t>
            </w:r>
          </w:p>
          <w:p w14:paraId="7A0FBB9F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48FE0810">
      <w:pPr>
        <w:ind w:left="0" w:firstLine="0"/>
        <w:rPr>
          <w:sz w:val="24"/>
        </w:rPr>
      </w:pPr>
    </w:p>
    <w:p w14:paraId="056C26E5">
      <w:pPr>
        <w:ind w:left="0" w:firstLine="0"/>
        <w:rPr>
          <w:sz w:val="24"/>
        </w:rPr>
      </w:pPr>
    </w:p>
    <w:p w14:paraId="5D10559D">
      <w:pPr>
        <w:ind w:left="0" w:firstLine="0"/>
        <w:rPr>
          <w:sz w:val="24"/>
          <w:lang w:val="en-US"/>
        </w:rPr>
      </w:pPr>
      <w:r>
        <w:rPr>
          <w:sz w:val="24"/>
          <w:lang w:val="en-US"/>
        </w:rPr>
        <w:t xml:space="preserve">                       </w:t>
      </w:r>
    </w:p>
    <w:p w14:paraId="139A5D80">
      <w:pPr>
        <w:ind w:left="0" w:firstLine="0"/>
        <w:rPr>
          <w:sz w:val="24"/>
          <w:lang w:val="en-US"/>
        </w:rPr>
      </w:pPr>
    </w:p>
    <w:p w14:paraId="394F445A">
      <w:pPr>
        <w:ind w:left="0" w:firstLine="0"/>
        <w:rPr>
          <w:sz w:val="24"/>
          <w:lang w:val="en-US"/>
        </w:rPr>
      </w:pPr>
    </w:p>
    <w:p w14:paraId="5AF43165">
      <w:pPr>
        <w:ind w:left="0" w:firstLine="0"/>
        <w:rPr>
          <w:sz w:val="24"/>
          <w:lang w:val="en-US"/>
        </w:rPr>
      </w:pPr>
    </w:p>
    <w:p w14:paraId="6B855D85">
      <w:pPr>
        <w:ind w:left="0" w:firstLine="0"/>
        <w:rPr>
          <w:sz w:val="24"/>
          <w:lang w:val="en-US"/>
        </w:rPr>
      </w:pPr>
    </w:p>
    <w:p w14:paraId="4B9F9E3E">
      <w:pPr>
        <w:ind w:left="0" w:firstLine="0"/>
        <w:rPr>
          <w:sz w:val="24"/>
          <w:lang w:val="en-US"/>
        </w:rPr>
      </w:pPr>
    </w:p>
    <w:p w14:paraId="2169CAE7">
      <w:pPr>
        <w:ind w:left="0" w:firstLine="0"/>
        <w:rPr>
          <w:sz w:val="24"/>
          <w:lang w:val="en-US"/>
        </w:rPr>
      </w:pPr>
    </w:p>
    <w:p w14:paraId="2285D23A">
      <w:pPr>
        <w:ind w:left="0" w:firstLine="0"/>
        <w:rPr>
          <w:sz w:val="24"/>
          <w:lang w:val="en-US"/>
        </w:rPr>
      </w:pPr>
    </w:p>
    <w:p w14:paraId="5F40082A">
      <w:pPr>
        <w:ind w:left="0" w:firstLine="0"/>
        <w:rPr>
          <w:sz w:val="24"/>
          <w:lang w:val="en-US"/>
        </w:rPr>
      </w:pPr>
    </w:p>
    <w:p w14:paraId="4D020CB8">
      <w:pPr>
        <w:ind w:left="0" w:firstLine="0"/>
        <w:rPr>
          <w:sz w:val="24"/>
          <w:lang w:val="en-US"/>
        </w:rPr>
      </w:pPr>
    </w:p>
    <w:p w14:paraId="129F89F8">
      <w:pPr>
        <w:ind w:left="0" w:firstLine="0"/>
        <w:rPr>
          <w:sz w:val="24"/>
          <w:lang w:val="en-US"/>
        </w:rPr>
      </w:pPr>
    </w:p>
    <w:p w14:paraId="5C5E224F">
      <w:pPr>
        <w:bidi w:val="0"/>
        <w:rPr>
          <w:rFonts w:hint="default"/>
          <w:b/>
          <w:bCs/>
          <w:sz w:val="40"/>
          <w:szCs w:val="36"/>
          <w:lang w:val="en-IN"/>
        </w:rPr>
      </w:pPr>
      <w:r>
        <w:rPr>
          <w:rFonts w:hint="default"/>
          <w:b/>
          <w:bCs/>
          <w:sz w:val="40"/>
          <w:szCs w:val="36"/>
          <w:lang w:val="en-IN"/>
        </w:rPr>
        <w:t>Program:</w:t>
      </w:r>
    </w:p>
    <w:p w14:paraId="16D05063">
      <w:pPr>
        <w:ind w:left="0" w:leftChars="0" w:firstLine="0" w:firstLineChars="0"/>
        <w:rPr>
          <w:sz w:val="24"/>
          <w:lang w:val="en-US"/>
        </w:rPr>
      </w:pPr>
    </w:p>
    <w:p w14:paraId="7321F4FB">
      <w:pPr>
        <w:ind w:left="375" w:leftChars="134" w:firstLine="1070" w:firstLineChars="446"/>
        <w:rPr>
          <w:sz w:val="24"/>
          <w:lang w:val="en-US"/>
        </w:rPr>
      </w:pPr>
      <w:r>
        <w:rPr>
          <w:sz w:val="24"/>
          <w:lang w:val="en-US"/>
        </w:rPr>
        <w:t>class Book {</w:t>
      </w:r>
    </w:p>
    <w:p w14:paraId="78C02822">
      <w:pPr>
        <w:ind w:left="375" w:leftChars="134" w:firstLine="3350" w:firstLineChars="1396"/>
        <w:rPr>
          <w:sz w:val="24"/>
          <w:lang w:val="en-US"/>
        </w:rPr>
      </w:pPr>
      <w:r>
        <w:rPr>
          <w:sz w:val="24"/>
          <w:lang w:val="en-US"/>
        </w:rPr>
        <w:t xml:space="preserve"> // beginning of the class Book</w:t>
      </w:r>
    </w:p>
    <w:p w14:paraId="7ED0905E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String title;</w:t>
      </w:r>
      <w:r>
        <w:rPr>
          <w:rFonts w:hint="default"/>
          <w:sz w:val="24"/>
          <w:lang w:val="en-IN"/>
        </w:rPr>
        <w:t xml:space="preserve">        </w:t>
      </w:r>
      <w:r>
        <w:rPr>
          <w:sz w:val="24"/>
          <w:lang w:val="en-US"/>
        </w:rPr>
        <w:t xml:space="preserve"> // Changed Title to title for consistency</w:t>
      </w:r>
    </w:p>
    <w:p w14:paraId="223F5545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private String author;</w:t>
      </w:r>
    </w:p>
    <w:p w14:paraId="72B6F9ED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int yearOfPublication;</w:t>
      </w:r>
    </w:p>
    <w:p w14:paraId="709EEC56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rFonts w:hint="default"/>
          <w:sz w:val="24"/>
          <w:lang w:val="en-IN"/>
        </w:rPr>
        <w:t xml:space="preserve">                                       </w:t>
      </w:r>
      <w:r>
        <w:rPr>
          <w:sz w:val="24"/>
          <w:lang w:val="en-US"/>
        </w:rPr>
        <w:t>// beginning of constructor</w:t>
      </w:r>
    </w:p>
    <w:p w14:paraId="1BDD872C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Book(String title, String author, int yearOfPublication) {</w:t>
      </w:r>
    </w:p>
    <w:p w14:paraId="1C975411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this.title = title;</w:t>
      </w:r>
      <w:r>
        <w:rPr>
          <w:rFonts w:hint="default"/>
          <w:sz w:val="24"/>
          <w:lang w:val="en-IN"/>
        </w:rPr>
        <w:t xml:space="preserve">              </w:t>
      </w:r>
      <w:r>
        <w:rPr>
          <w:sz w:val="24"/>
          <w:lang w:val="en-US"/>
        </w:rPr>
        <w:t xml:space="preserve"> // Changed Title to title for consistency</w:t>
      </w:r>
    </w:p>
    <w:p w14:paraId="7480C2AD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this.author = author;</w:t>
      </w:r>
    </w:p>
    <w:p w14:paraId="0AB95106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this.yearOfPublication = yearOfPublication;</w:t>
      </w:r>
    </w:p>
    <w:p w14:paraId="0266157F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21535319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constructor ends here</w:t>
      </w:r>
    </w:p>
    <w:p w14:paraId="14A7B523">
      <w:pPr>
        <w:ind w:left="375" w:leftChars="134" w:firstLine="3470" w:firstLineChars="1446"/>
        <w:rPr>
          <w:sz w:val="24"/>
          <w:lang w:val="en-US"/>
        </w:rPr>
      </w:pPr>
      <w:r>
        <w:rPr>
          <w:sz w:val="24"/>
          <w:lang w:val="en-US"/>
        </w:rPr>
        <w:t xml:space="preserve"> // method display starts here</w:t>
      </w:r>
    </w:p>
    <w:p w14:paraId="00DCBC09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void display() {</w:t>
      </w:r>
    </w:p>
    <w:p w14:paraId="2F266137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System.out.println("Title of the book is: " + title +</w:t>
      </w:r>
    </w:p>
    <w:p w14:paraId="6E6C3A72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name of the author is: " + author +</w:t>
      </w:r>
    </w:p>
    <w:p w14:paraId="490B06FC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year of publication is: " + yearOfPublication);</w:t>
      </w:r>
    </w:p>
    <w:p w14:paraId="4717D26E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6A3348AC">
      <w:pPr>
        <w:ind w:left="1440" w:firstLine="0"/>
        <w:rPr>
          <w:sz w:val="24"/>
          <w:lang w:val="en-US"/>
        </w:rPr>
      </w:pPr>
    </w:p>
    <w:p w14:paraId="455B8FE0">
      <w:pPr>
        <w:ind w:left="1440" w:firstLine="0"/>
        <w:rPr>
          <w:sz w:val="24"/>
          <w:lang w:val="en-US"/>
        </w:rPr>
      </w:pPr>
    </w:p>
    <w:p w14:paraId="77F09A7A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method display ends here</w:t>
      </w:r>
    </w:p>
    <w:p w14:paraId="64633653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rFonts w:hint="default"/>
          <w:sz w:val="24"/>
          <w:lang w:val="en-IN"/>
        </w:rPr>
        <w:t xml:space="preserve">                                        </w:t>
      </w:r>
      <w:r>
        <w:rPr>
          <w:sz w:val="24"/>
          <w:lang w:val="en-US"/>
        </w:rPr>
        <w:t>// creating objects</w:t>
      </w:r>
    </w:p>
    <w:p w14:paraId="4D27FFA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static void main(String[] args) {</w:t>
      </w:r>
    </w:p>
    <w:p w14:paraId="173F2FBE">
      <w:pPr>
        <w:ind w:left="1440" w:firstLine="0"/>
        <w:rPr>
          <w:sz w:val="24"/>
          <w:lang w:val="en-US"/>
        </w:rPr>
      </w:pPr>
    </w:p>
    <w:p w14:paraId="12882415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book1 = new Book("Harry Potter", "J.K. Rowling", 1993);</w:t>
      </w:r>
    </w:p>
    <w:p w14:paraId="0BDCEEC2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book2 = new Book("Someone Like You", "Nikitha Singh", 2010);</w:t>
      </w:r>
    </w:p>
    <w:p w14:paraId="35C033A3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book1.display();</w:t>
      </w:r>
    </w:p>
    <w:p w14:paraId="2989BFA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book2.display();</w:t>
      </w:r>
    </w:p>
    <w:p w14:paraId="248AD997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7DCA40D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5D2B46A7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class ends here</w:t>
      </w:r>
    </w:p>
    <w:p w14:paraId="604262E3">
      <w:pPr>
        <w:ind w:left="1440" w:firstLine="0"/>
        <w:rPr>
          <w:sz w:val="24"/>
          <w:lang w:val="en-US"/>
        </w:rPr>
      </w:pPr>
    </w:p>
    <w:p w14:paraId="67CB12D0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p w14:paraId="58343DCD">
      <w:pPr>
        <w:ind w:left="0" w:firstLine="0"/>
        <w:rPr>
          <w:sz w:val="24"/>
        </w:rPr>
      </w:pPr>
    </w:p>
    <w:p w14:paraId="2B5FD961">
      <w:pPr>
        <w:ind w:left="0" w:firstLine="0"/>
        <w:rPr>
          <w:sz w:val="24"/>
        </w:rPr>
      </w:pPr>
      <w:r>
        <w:rPr>
          <w:sz w:val="24"/>
        </w:rPr>
        <w:t xml:space="preserve">                         Output:</w:t>
      </w:r>
    </w:p>
    <w:p w14:paraId="659FC547">
      <w:pPr>
        <w:ind w:left="0" w:firstLine="0"/>
        <w:rPr>
          <w:sz w:val="24"/>
        </w:rPr>
      </w:pPr>
    </w:p>
    <w:p w14:paraId="2BFE0D6B">
      <w:pPr>
        <w:ind w:left="0" w:firstLine="0"/>
        <w:rPr>
          <w:sz w:val="24"/>
        </w:rPr>
      </w:pPr>
    </w:p>
    <w:p w14:paraId="085248AD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</w:t>
      </w:r>
      <w:r>
        <w:rPr>
          <w:sz w:val="24"/>
        </w:rPr>
        <w:drawing>
          <wp:inline distT="0" distB="0" distL="0" distR="0">
            <wp:extent cx="5867400" cy="790575"/>
            <wp:effectExtent l="0" t="0" r="0" b="1905"/>
            <wp:docPr id="134417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1970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7AEB">
      <w:pPr>
        <w:ind w:left="0" w:firstLine="0"/>
        <w:rPr>
          <w:sz w:val="24"/>
        </w:rPr>
      </w:pPr>
    </w:p>
    <w:p w14:paraId="33DD736E">
      <w:pPr>
        <w:ind w:left="0" w:firstLine="0"/>
        <w:rPr>
          <w:sz w:val="24"/>
        </w:rPr>
      </w:pPr>
    </w:p>
    <w:p w14:paraId="3BACE243">
      <w:pPr>
        <w:ind w:left="0" w:firstLine="0"/>
        <w:rPr>
          <w:sz w:val="24"/>
        </w:rPr>
      </w:pPr>
    </w:p>
    <w:p w14:paraId="131E5086">
      <w:pPr>
        <w:ind w:left="0" w:firstLine="0"/>
        <w:rPr>
          <w:sz w:val="24"/>
        </w:rPr>
      </w:pPr>
    </w:p>
    <w:p w14:paraId="0BDF7418">
      <w:pPr>
        <w:ind w:left="0" w:firstLine="0"/>
        <w:rPr>
          <w:sz w:val="24"/>
        </w:rPr>
      </w:pPr>
    </w:p>
    <w:p w14:paraId="3D6D4A89">
      <w:pPr>
        <w:ind w:left="0" w:firstLine="0"/>
        <w:rPr>
          <w:sz w:val="24"/>
        </w:rPr>
      </w:pPr>
    </w:p>
    <w:p w14:paraId="4AFB84EA">
      <w:pPr>
        <w:ind w:left="0" w:firstLine="0"/>
        <w:rPr>
          <w:sz w:val="24"/>
        </w:rPr>
      </w:pPr>
    </w:p>
    <w:p w14:paraId="09028FE8">
      <w:pPr>
        <w:ind w:left="0" w:firstLine="0"/>
        <w:rPr>
          <w:sz w:val="24"/>
        </w:rPr>
      </w:pPr>
    </w:p>
    <w:p w14:paraId="0AD13AD3">
      <w:pPr>
        <w:ind w:left="0" w:firstLine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Error Table:</w:t>
      </w:r>
    </w:p>
    <w:p w14:paraId="2F9F3B9F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707114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0ABF0D8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E774B9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219C8FC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E4421D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66D3854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BABFF6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6591BB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3D22467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6F743FC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Setting the parameters inside the constructor</w:t>
            </w:r>
          </w:p>
        </w:tc>
        <w:tc>
          <w:tcPr>
            <w:tcW w:w="6107" w:type="dxa"/>
          </w:tcPr>
          <w:p w14:paraId="13226570">
            <w:pPr>
              <w:pStyle w:val="6"/>
              <w:rPr>
                <w:rFonts w:asciiTheme="minorHAnsi" w:hAnsiTheme="minorHAnsi" w:eastAsiaTheme="minorEastAsia" w:cstheme="minorBidi"/>
              </w:rPr>
            </w:pPr>
            <w:r>
              <w:t>We cannot pass the values inside constructor without setting them first</w:t>
            </w:r>
          </w:p>
          <w:p w14:paraId="36F8102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</w:p>
        </w:tc>
      </w:tr>
      <w:tr w14:paraId="3B218E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22D8FB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792394C2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}</w:t>
            </w:r>
          </w:p>
        </w:tc>
        <w:tc>
          <w:tcPr>
            <w:tcW w:w="6107" w:type="dxa"/>
          </w:tcPr>
          <w:p w14:paraId="02DEDF1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Ending the class and main method is required.</w:t>
            </w:r>
          </w:p>
        </w:tc>
      </w:tr>
    </w:tbl>
    <w:p w14:paraId="5290FDA5">
      <w:pPr>
        <w:ind w:left="0" w:firstLine="0"/>
        <w:rPr>
          <w:sz w:val="24"/>
        </w:rPr>
      </w:pPr>
    </w:p>
    <w:p w14:paraId="1EAADD07">
      <w:pPr>
        <w:ind w:left="0" w:firstLine="0"/>
        <w:rPr>
          <w:sz w:val="24"/>
        </w:rPr>
      </w:pPr>
    </w:p>
    <w:p w14:paraId="7B4B17CA">
      <w:pPr>
        <w:ind w:left="0" w:firstLine="0"/>
        <w:rPr>
          <w:sz w:val="24"/>
        </w:rPr>
      </w:pPr>
    </w:p>
    <w:p w14:paraId="4E0940A7">
      <w:pPr>
        <w:ind w:left="0" w:firstLine="0"/>
        <w:rPr>
          <w:sz w:val="24"/>
        </w:rPr>
      </w:pPr>
    </w:p>
    <w:p w14:paraId="731B7093">
      <w:pPr>
        <w:ind w:left="0" w:firstLine="0"/>
        <w:rPr>
          <w:sz w:val="24"/>
        </w:rPr>
      </w:pPr>
    </w:p>
    <w:p w14:paraId="590C0A8B">
      <w:pPr>
        <w:ind w:left="0" w:firstLine="0"/>
        <w:rPr>
          <w:sz w:val="24"/>
        </w:rPr>
      </w:pPr>
    </w:p>
    <w:p w14:paraId="34E83538">
      <w:pPr>
        <w:pStyle w:val="11"/>
        <w:numPr>
          <w:ilvl w:val="0"/>
          <w:numId w:val="7"/>
        </w:numPr>
        <w:spacing w:line="240" w:lineRule="auto"/>
        <w:ind w:left="835" w:leftChars="0" w:right="1998" w:rightChars="0" w:hanging="360" w:firstLineChars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2</w:t>
      </w:r>
    </w:p>
    <w:p w14:paraId="4B4E7D02">
      <w:pPr>
        <w:spacing w:line="240" w:lineRule="auto"/>
        <w:ind w:right="1998"/>
        <w:rPr>
          <w:sz w:val="24"/>
        </w:rPr>
      </w:pPr>
    </w:p>
    <w:p w14:paraId="2A0F8C83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To create a java program with class named Myclass with a static variable “Count” of            </w:t>
      </w:r>
    </w:p>
    <w:p w14:paraId="07340497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           </w:t>
      </w:r>
      <w:r>
        <w:rPr>
          <w:rFonts w:ascii="Bahnschrift Condensed" w:hAnsi="Bahnschrift Condensed"/>
          <w:b/>
          <w:bCs/>
          <w:sz w:val="24"/>
        </w:rPr>
        <w:t xml:space="preserve">“inttype”,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Initialized to 0 and a constant variable “pi” of type double , initialized to 3.1415 as </w:t>
      </w:r>
    </w:p>
    <w:p w14:paraId="6DC4551D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attributes of that class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Now, define a constructor for “Myclass” that increments the </w:t>
      </w:r>
    </w:p>
    <w:p w14:paraId="51315AEE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“Count” variable each that an object of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Myclass is created. Finally , print the final values  </w:t>
      </w:r>
    </w:p>
    <w:p w14:paraId="1B898212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of “Count” and “pi” variables . </w:t>
      </w:r>
    </w:p>
    <w:p w14:paraId="486D3D29">
      <w:pPr>
        <w:rPr>
          <w:rFonts w:ascii="Bahnschrift Condensed" w:hAnsi="Bahnschrift Condensed"/>
          <w:b/>
          <w:bCs/>
          <w:sz w:val="24"/>
        </w:rPr>
      </w:pPr>
    </w:p>
    <w:p w14:paraId="3DFD64B7">
      <w:pPr>
        <w:spacing w:after="0" w:line="240" w:lineRule="auto"/>
        <w:ind w:right="0"/>
        <w:rPr>
          <w:sz w:val="25"/>
          <w:szCs w:val="25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</w:t>
      </w:r>
      <w:r>
        <w:rPr>
          <w:rFonts w:ascii="Bahnschrift Condensed" w:hAnsi="Bahnschrift Condensed"/>
          <w:sz w:val="25"/>
          <w:szCs w:val="25"/>
        </w:rPr>
        <w:t xml:space="preserve"> </w:t>
      </w:r>
      <w:r>
        <w:rPr>
          <w:sz w:val="25"/>
          <w:szCs w:val="25"/>
        </w:rPr>
        <w:t>Class Diagram:</w:t>
      </w:r>
    </w:p>
    <w:p w14:paraId="3D0DA1BD">
      <w:pPr>
        <w:ind w:left="0" w:firstLine="0"/>
        <w:rPr>
          <w:sz w:val="24"/>
        </w:rPr>
      </w:pPr>
    </w:p>
    <w:p w14:paraId="4F02A0A8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</w:t>
      </w:r>
    </w:p>
    <w:p w14:paraId="32DA346F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158FE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94" w:type="dxa"/>
          </w:tcPr>
          <w:p w14:paraId="781A5346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MyClass</w:t>
            </w:r>
          </w:p>
          <w:p w14:paraId="24F9932D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490B5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4394" w:type="dxa"/>
          </w:tcPr>
          <w:p w14:paraId="20A54480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- Count: int        </w:t>
            </w:r>
          </w:p>
          <w:p w14:paraId="7F41AB07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pi: double        </w:t>
            </w:r>
          </w:p>
          <w:p w14:paraId="1DAB2085">
            <w:pPr>
              <w:spacing w:after="0" w:line="240" w:lineRule="auto"/>
              <w:ind w:left="115" w:right="0" w:firstLine="0"/>
              <w:rPr>
                <w:sz w:val="24"/>
              </w:rPr>
            </w:pPr>
          </w:p>
        </w:tc>
      </w:tr>
      <w:tr w14:paraId="313DD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7" w:hRule="atLeast"/>
        </w:trPr>
        <w:tc>
          <w:tcPr>
            <w:tcW w:w="4394" w:type="dxa"/>
          </w:tcPr>
          <w:p w14:paraId="26792DCE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  <w:p w14:paraId="05D52CB6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MyClass()         </w:t>
            </w:r>
          </w:p>
          <w:p w14:paraId="5E20E9FA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getCount(): int</w:t>
            </w:r>
          </w:p>
          <w:p w14:paraId="11DEF3DB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4B31A974">
      <w:pPr>
        <w:rPr>
          <w:rFonts w:ascii="Bahnschrift Condensed" w:hAnsi="Bahnschrift Condensed"/>
          <w:b/>
          <w:bCs/>
          <w:sz w:val="24"/>
        </w:rPr>
      </w:pPr>
    </w:p>
    <w:p w14:paraId="3DD6EC37">
      <w:p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 </w:t>
      </w:r>
    </w:p>
    <w:p w14:paraId="6D11EB49">
      <w:pPr>
        <w:rPr>
          <w:rFonts w:ascii="Bahnschrift Condensed" w:hAnsi="Bahnschrift Condensed"/>
          <w:b/>
          <w:bCs/>
          <w:sz w:val="24"/>
        </w:rPr>
      </w:pPr>
    </w:p>
    <w:p w14:paraId="755912E7">
      <w:pPr>
        <w:rPr>
          <w:rFonts w:ascii="Bahnschrift Condensed" w:hAnsi="Bahnschrift Condensed"/>
          <w:b/>
          <w:bCs/>
          <w:sz w:val="24"/>
        </w:rPr>
      </w:pPr>
    </w:p>
    <w:p w14:paraId="18867C4F">
      <w:pPr>
        <w:rPr>
          <w:rFonts w:ascii="Bahnschrift Condensed" w:hAnsi="Bahnschrift Condensed"/>
          <w:b/>
          <w:bCs/>
          <w:sz w:val="24"/>
        </w:rPr>
      </w:pPr>
    </w:p>
    <w:p w14:paraId="5C7104BF">
      <w:pPr>
        <w:rPr>
          <w:rFonts w:ascii="Bahnschrift Condensed" w:hAnsi="Bahnschrift Condensed"/>
          <w:b/>
          <w:bCs/>
          <w:sz w:val="24"/>
        </w:rPr>
      </w:pPr>
    </w:p>
    <w:p w14:paraId="4C62C393">
      <w:pPr>
        <w:rPr>
          <w:rFonts w:ascii="Bahnschrift Condensed" w:hAnsi="Bahnschrift Condensed"/>
          <w:b/>
          <w:bCs/>
          <w:sz w:val="24"/>
        </w:rPr>
      </w:pPr>
    </w:p>
    <w:p w14:paraId="7F86188A">
      <w:pPr>
        <w:rPr>
          <w:rFonts w:ascii="Bahnschrift Condensed" w:hAnsi="Bahnschrift Condensed"/>
          <w:b/>
          <w:bCs/>
          <w:sz w:val="24"/>
        </w:rPr>
      </w:pPr>
    </w:p>
    <w:p w14:paraId="3E00CBB6">
      <w:pPr>
        <w:rPr>
          <w:rFonts w:ascii="Bahnschrift Condensed" w:hAnsi="Bahnschrift Condensed"/>
          <w:b/>
          <w:bCs/>
          <w:sz w:val="24"/>
        </w:rPr>
      </w:pPr>
    </w:p>
    <w:p w14:paraId="4BEA401B">
      <w:pPr>
        <w:ind w:left="0" w:leftChars="0" w:firstLine="0" w:firstLineChars="0"/>
        <w:rPr>
          <w:rFonts w:hint="default" w:ascii="Arial" w:hAnsi="Arial" w:cs="Arial"/>
          <w:b/>
          <w:bCs/>
          <w:sz w:val="32"/>
          <w:szCs w:val="32"/>
          <w:lang w:val="en-IN"/>
        </w:rPr>
      </w:pPr>
      <w:r>
        <w:rPr>
          <w:rFonts w:hint="default" w:ascii="Arial" w:hAnsi="Arial" w:cs="Arial"/>
          <w:b/>
          <w:bCs/>
          <w:sz w:val="32"/>
          <w:szCs w:val="32"/>
          <w:lang w:val="en-IN"/>
        </w:rPr>
        <w:t>Program:</w:t>
      </w:r>
    </w:p>
    <w:p w14:paraId="6E11C3A3">
      <w:pPr>
        <w:ind w:left="0" w:leftChars="0" w:firstLine="1200" w:firstLineChars="500"/>
        <w:rPr>
          <w:sz w:val="24"/>
        </w:rPr>
      </w:pPr>
      <w:r>
        <w:rPr>
          <w:sz w:val="24"/>
        </w:rPr>
        <w:t xml:space="preserve">  </w:t>
      </w:r>
    </w:p>
    <w:p w14:paraId="182C310E">
      <w:pPr>
        <w:ind w:left="375" w:leftChars="134" w:firstLine="950" w:firstLineChars="396"/>
        <w:rPr>
          <w:sz w:val="24"/>
        </w:rPr>
      </w:pPr>
      <w:r>
        <w:rPr>
          <w:sz w:val="24"/>
        </w:rPr>
        <w:t>class Myclass{</w:t>
      </w:r>
    </w:p>
    <w:p w14:paraId="72629D28">
      <w:pPr>
        <w:ind w:left="1943" w:leftChars="694" w:firstLine="1190" w:firstLineChars="496"/>
        <w:rPr>
          <w:sz w:val="24"/>
        </w:rPr>
      </w:pPr>
      <w:r>
        <w:rPr>
          <w:sz w:val="24"/>
        </w:rPr>
        <w:t>// class starts here</w:t>
      </w:r>
    </w:p>
    <w:p w14:paraId="4C33F4C7">
      <w:pPr>
        <w:ind w:left="1470"/>
        <w:rPr>
          <w:sz w:val="24"/>
        </w:rPr>
      </w:pPr>
      <w:r>
        <w:rPr>
          <w:sz w:val="24"/>
        </w:rPr>
        <w:t>static int Count = 0;</w:t>
      </w:r>
    </w:p>
    <w:p w14:paraId="004249D8">
      <w:pPr>
        <w:ind w:left="1470"/>
        <w:rPr>
          <w:sz w:val="24"/>
        </w:rPr>
      </w:pPr>
      <w:r>
        <w:rPr>
          <w:sz w:val="24"/>
        </w:rPr>
        <w:t>final double pi = 3.1415;</w:t>
      </w:r>
    </w:p>
    <w:p w14:paraId="0A1784E4">
      <w:pPr>
        <w:ind w:left="1943" w:leftChars="694" w:firstLine="1310" w:firstLineChars="546"/>
        <w:rPr>
          <w:sz w:val="24"/>
        </w:rPr>
      </w:pPr>
      <w:r>
        <w:rPr>
          <w:sz w:val="24"/>
        </w:rPr>
        <w:t>// the constructor starts here</w:t>
      </w:r>
    </w:p>
    <w:p w14:paraId="4351D2C1">
      <w:pPr>
        <w:ind w:left="1470"/>
        <w:rPr>
          <w:sz w:val="24"/>
        </w:rPr>
      </w:pPr>
      <w:r>
        <w:rPr>
          <w:sz w:val="24"/>
        </w:rPr>
        <w:t>Myclass(){</w:t>
      </w:r>
    </w:p>
    <w:p w14:paraId="350F199C">
      <w:pPr>
        <w:ind w:left="1470"/>
        <w:rPr>
          <w:sz w:val="24"/>
        </w:rPr>
      </w:pPr>
      <w:r>
        <w:rPr>
          <w:sz w:val="24"/>
        </w:rPr>
        <w:t>Count++;</w:t>
      </w:r>
    </w:p>
    <w:p w14:paraId="1F56489F">
      <w:pPr>
        <w:ind w:left="1470"/>
        <w:rPr>
          <w:sz w:val="24"/>
        </w:rPr>
      </w:pPr>
      <w:r>
        <w:rPr>
          <w:sz w:val="24"/>
        </w:rPr>
        <w:t>}</w:t>
      </w:r>
    </w:p>
    <w:p w14:paraId="4C2CB229">
      <w:pPr>
        <w:ind w:left="1943" w:leftChars="694" w:firstLine="1430" w:firstLineChars="596"/>
        <w:rPr>
          <w:sz w:val="24"/>
        </w:rPr>
      </w:pPr>
      <w:r>
        <w:rPr>
          <w:sz w:val="24"/>
        </w:rPr>
        <w:t>// the constructor ends here</w:t>
      </w:r>
    </w:p>
    <w:p w14:paraId="69BBA3C9">
      <w:pPr>
        <w:ind w:left="1470"/>
        <w:rPr>
          <w:sz w:val="24"/>
        </w:rPr>
      </w:pPr>
      <w:r>
        <w:rPr>
          <w:sz w:val="24"/>
        </w:rPr>
        <w:t>public static void main(String[] args){</w:t>
      </w:r>
    </w:p>
    <w:p w14:paraId="5E874E81">
      <w:pPr>
        <w:ind w:left="1470"/>
        <w:rPr>
          <w:sz w:val="24"/>
        </w:rPr>
      </w:pPr>
      <w:r>
        <w:rPr>
          <w:sz w:val="24"/>
        </w:rPr>
        <w:t>Myclass c1 = new Myclass();</w:t>
      </w:r>
    </w:p>
    <w:p w14:paraId="07DB87B4">
      <w:pPr>
        <w:ind w:left="1470"/>
        <w:rPr>
          <w:sz w:val="24"/>
        </w:rPr>
      </w:pPr>
      <w:r>
        <w:rPr>
          <w:sz w:val="24"/>
        </w:rPr>
        <w:t>Myclass c2 = new Myclass();</w:t>
      </w:r>
    </w:p>
    <w:p w14:paraId="0BF1B9E5">
      <w:pPr>
        <w:ind w:left="1470"/>
        <w:rPr>
          <w:sz w:val="24"/>
        </w:rPr>
      </w:pPr>
      <w:r>
        <w:rPr>
          <w:sz w:val="24"/>
        </w:rPr>
        <w:t>System.out.println("Count : " + c1.Count);</w:t>
      </w:r>
    </w:p>
    <w:p w14:paraId="53752DD4">
      <w:pPr>
        <w:ind w:left="1470"/>
        <w:rPr>
          <w:sz w:val="24"/>
        </w:rPr>
      </w:pPr>
      <w:r>
        <w:rPr>
          <w:sz w:val="24"/>
        </w:rPr>
        <w:t>System.out.println("Pi : " + c1.pi);</w:t>
      </w:r>
    </w:p>
    <w:p w14:paraId="516BFB3A">
      <w:pPr>
        <w:ind w:left="1470"/>
        <w:rPr>
          <w:sz w:val="24"/>
        </w:rPr>
      </w:pPr>
      <w:r>
        <w:rPr>
          <w:sz w:val="24"/>
        </w:rPr>
        <w:t>}</w:t>
      </w:r>
    </w:p>
    <w:p w14:paraId="3691B869">
      <w:pPr>
        <w:ind w:left="1470"/>
        <w:rPr>
          <w:sz w:val="24"/>
        </w:rPr>
      </w:pPr>
      <w:r>
        <w:rPr>
          <w:sz w:val="24"/>
        </w:rPr>
        <w:t>}</w:t>
      </w:r>
    </w:p>
    <w:p w14:paraId="18C2D447">
      <w:pPr>
        <w:ind w:left="1943" w:leftChars="694" w:firstLine="1430" w:firstLineChars="596"/>
        <w:rPr>
          <w:sz w:val="24"/>
        </w:rPr>
      </w:pPr>
      <w:r>
        <w:rPr>
          <w:sz w:val="24"/>
        </w:rPr>
        <w:t>// class ends here</w:t>
      </w:r>
    </w:p>
    <w:p w14:paraId="3263DCEF">
      <w:pPr>
        <w:ind w:left="1470"/>
        <w:rPr>
          <w:sz w:val="24"/>
        </w:rPr>
      </w:pPr>
    </w:p>
    <w:p w14:paraId="1F715123">
      <w:pPr>
        <w:ind w:left="1470"/>
        <w:rPr>
          <w:sz w:val="24"/>
        </w:rPr>
      </w:pPr>
    </w:p>
    <w:p w14:paraId="6219CEAB">
      <w:pPr>
        <w:ind w:left="1470"/>
        <w:rPr>
          <w:sz w:val="24"/>
        </w:rPr>
      </w:pPr>
    </w:p>
    <w:p w14:paraId="78290C1B">
      <w:pPr>
        <w:ind w:left="1470"/>
        <w:rPr>
          <w:sz w:val="24"/>
        </w:rPr>
      </w:pPr>
    </w:p>
    <w:p w14:paraId="629E9494">
      <w:pPr>
        <w:ind w:left="0" w:firstLine="0"/>
        <w:rPr>
          <w:sz w:val="36"/>
          <w:szCs w:val="36"/>
        </w:rPr>
      </w:pPr>
      <w:r>
        <w:rPr>
          <w:sz w:val="36"/>
          <w:szCs w:val="36"/>
        </w:rPr>
        <w:t xml:space="preserve"> Output:</w:t>
      </w:r>
    </w:p>
    <w:p w14:paraId="78B6E0CE">
      <w:pPr>
        <w:ind w:left="0" w:firstLine="0"/>
        <w:rPr>
          <w:sz w:val="24"/>
        </w:rPr>
      </w:pPr>
    </w:p>
    <w:p w14:paraId="1ADB4662">
      <w:pPr>
        <w:ind w:left="0" w:firstLine="0"/>
        <w:rPr>
          <w:sz w:val="24"/>
        </w:rPr>
      </w:pPr>
    </w:p>
    <w:p w14:paraId="52D1C0AE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</w:t>
      </w:r>
      <w:r>
        <w:rPr>
          <w:sz w:val="24"/>
        </w:rPr>
        <w:drawing>
          <wp:inline distT="0" distB="0" distL="0" distR="0">
            <wp:extent cx="3398520" cy="731520"/>
            <wp:effectExtent l="0" t="0" r="0" b="0"/>
            <wp:docPr id="30332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595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0F92">
      <w:pPr>
        <w:ind w:left="0" w:firstLine="0"/>
        <w:rPr>
          <w:sz w:val="24"/>
        </w:rPr>
      </w:pPr>
    </w:p>
    <w:p w14:paraId="34673C7B">
      <w:pPr>
        <w:ind w:left="0" w:firstLine="0"/>
        <w:rPr>
          <w:sz w:val="24"/>
        </w:rPr>
      </w:pPr>
    </w:p>
    <w:p w14:paraId="37C50A2B">
      <w:pPr>
        <w:ind w:left="0" w:firstLine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Error Table:</w:t>
      </w:r>
    </w:p>
    <w:p w14:paraId="7BE00552">
      <w:pPr>
        <w:ind w:left="0" w:firstLine="0"/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65AE37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5C391213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4775A6A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41D4637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BF950C2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769BEB9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6AA7DF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3ED78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67A473D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2AFCB26F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6FB2F114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73C5D4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6C5A5EC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61F1EED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1965DC6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0786830F">
      <w:pPr>
        <w:ind w:left="0" w:firstLine="0"/>
        <w:rPr>
          <w:sz w:val="24"/>
        </w:rPr>
      </w:pPr>
    </w:p>
    <w:p w14:paraId="02FB4057">
      <w:pPr>
        <w:ind w:left="0" w:firstLine="0"/>
        <w:rPr>
          <w:sz w:val="24"/>
        </w:rPr>
      </w:pPr>
    </w:p>
    <w:p w14:paraId="045F29F6">
      <w:pPr>
        <w:ind w:left="0" w:firstLine="0"/>
        <w:rPr>
          <w:sz w:val="24"/>
        </w:rPr>
      </w:pPr>
    </w:p>
    <w:p w14:paraId="1FAA2436">
      <w:pPr>
        <w:ind w:left="0" w:firstLine="0"/>
        <w:rPr>
          <w:sz w:val="24"/>
        </w:rPr>
      </w:pPr>
    </w:p>
    <w:p w14:paraId="5E549D18">
      <w:pPr>
        <w:ind w:left="0" w:firstLine="0"/>
        <w:rPr>
          <w:sz w:val="24"/>
        </w:rPr>
      </w:pPr>
    </w:p>
    <w:p w14:paraId="0EFAD09F">
      <w:pPr>
        <w:ind w:left="0" w:firstLine="0"/>
        <w:rPr>
          <w:sz w:val="24"/>
        </w:rPr>
      </w:pPr>
    </w:p>
    <w:p w14:paraId="6A7D8F6F">
      <w:pPr>
        <w:spacing w:after="0" w:line="240" w:lineRule="auto"/>
        <w:ind w:right="0"/>
        <w:jc w:val="center"/>
        <w:rPr>
          <w:rFonts w:hint="default"/>
          <w:b/>
          <w:bCs/>
          <w:sz w:val="36"/>
          <w:szCs w:val="32"/>
          <w:lang w:val="en-IN"/>
        </w:rPr>
      </w:pPr>
      <w:r>
        <w:rPr>
          <w:rFonts w:hint="default"/>
          <w:b/>
          <w:bCs/>
          <w:sz w:val="36"/>
          <w:szCs w:val="32"/>
          <w:lang w:val="en-IN"/>
        </w:rPr>
        <w:t>WEEK-5</w:t>
      </w:r>
    </w:p>
    <w:p w14:paraId="5B6F69D5">
      <w:pPr>
        <w:spacing w:after="0" w:line="240" w:lineRule="auto"/>
        <w:ind w:right="0"/>
      </w:pPr>
    </w:p>
    <w:p w14:paraId="05FC0553">
      <w:pPr>
        <w:spacing w:after="0" w:line="240" w:lineRule="auto"/>
        <w:ind w:right="0"/>
      </w:pPr>
    </w:p>
    <w:p w14:paraId="2B575E2E">
      <w:pPr>
        <w:numPr>
          <w:ilvl w:val="0"/>
          <w:numId w:val="8"/>
        </w:numPr>
        <w:spacing w:after="0" w:line="240" w:lineRule="auto"/>
        <w:ind w:right="0"/>
        <w:rPr>
          <w:rFonts w:hint="default" w:ascii="Arial Rounded MT Bold" w:hAnsi="Arial Rounded MT Bold" w:eastAsia="SimSun" w:cs="Arial Rounded MT Bold"/>
          <w:sz w:val="24"/>
          <w:szCs w:val="24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</w:rPr>
        <w:t>Create a calc using the operations including add, sub, mul, div using multilevel inheritance and display the desired output.</w:t>
      </w:r>
    </w:p>
    <w:p w14:paraId="39E61874">
      <w:pPr>
        <w:numPr>
          <w:ilvl w:val="0"/>
          <w:numId w:val="0"/>
        </w:numPr>
        <w:spacing w:after="0" w:line="240" w:lineRule="auto"/>
        <w:ind w:left="115" w:leftChars="0" w:right="0" w:rightChars="0"/>
        <w:rPr>
          <w:rFonts w:hint="default" w:ascii="Arial Rounded MT Bold" w:hAnsi="Arial Rounded MT Bold" w:eastAsia="SimSun" w:cs="Arial Rounded MT Bold"/>
          <w:sz w:val="24"/>
          <w:szCs w:val="24"/>
        </w:rPr>
      </w:pPr>
    </w:p>
    <w:p w14:paraId="5C2A91D4">
      <w:pPr>
        <w:ind w:left="1450"/>
        <w:rPr>
          <w:rFonts w:ascii="Bahnschrift Condensed" w:hAnsi="Bahnschrift Condensed"/>
          <w:b/>
          <w:bCs/>
          <w:sz w:val="24"/>
        </w:rPr>
      </w:pPr>
    </w:p>
    <w:p w14:paraId="6F5A32B4">
      <w:pPr>
        <w:jc w:val="both"/>
        <w:rPr>
          <w:rFonts w:hint="default" w:ascii="Arial Black" w:hAnsi="Arial Black" w:cs="Arial Black"/>
          <w:b w:val="0"/>
          <w:bCs w:val="0"/>
          <w:sz w:val="24"/>
          <w:lang w:val="en-IN"/>
        </w:rPr>
      </w:pPr>
      <w:r>
        <w:rPr>
          <w:rFonts w:hint="default" w:ascii="Arial" w:hAnsi="Arial" w:cs="Arial"/>
          <w:b w:val="0"/>
          <w:bCs w:val="0"/>
          <w:sz w:val="24"/>
          <w:lang w:val="en-IN"/>
        </w:rPr>
        <w:t>Class Diagram:</w:t>
      </w:r>
    </w:p>
    <w:p w14:paraId="1965DF86">
      <w:pPr>
        <w:ind w:left="145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               </w:t>
      </w:r>
    </w:p>
    <w:tbl>
      <w:tblPr>
        <w:tblStyle w:val="9"/>
        <w:tblW w:w="0" w:type="auto"/>
        <w:tblInd w:w="14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32"/>
      </w:tblGrid>
      <w:tr w14:paraId="0EC390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4832" w:type="dxa"/>
          </w:tcPr>
          <w:p w14:paraId="5FB71C3F">
            <w:pPr>
              <w:ind w:left="0"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       Basic Operations</w:t>
            </w:r>
          </w:p>
        </w:tc>
      </w:tr>
      <w:tr w14:paraId="683EB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4832" w:type="dxa"/>
          </w:tcPr>
          <w:p w14:paraId="5FD90442">
            <w:pPr>
              <w:ind w:left="0" w:firstLine="0"/>
            </w:pPr>
            <w:r>
              <w:t>+ add (a,b)</w:t>
            </w:r>
          </w:p>
          <w:p w14:paraId="7F7FE345">
            <w:pPr>
              <w:ind w:left="0" w:firstLine="0"/>
            </w:pPr>
            <w:r>
              <w:t>+subtract (a,b)</w:t>
            </w:r>
          </w:p>
        </w:tc>
      </w:tr>
    </w:tbl>
    <w:p w14:paraId="082E056E">
      <w:pPr>
        <w:ind w:left="1450"/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4445" t="0" r="10795" b="7620"/>
                <wp:wrapNone/>
                <wp:docPr id="174908214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o:spt="20" style="position:absolute;left:0pt;margin-left:181.2pt;margin-top:0.7pt;height:49.8pt;width:0pt;z-index:251664384;mso-width-relative:page;mso-height-relative:page;" filled="f" stroked="t" coordsize="21600,21600" o:gfxdata="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DuQ7ys0wAAAAkBAAAPAAAAAAAAAAEA&#10;IAAAACIAAABkcnMvZG93bnJldi54bWxQSwECFAAUAAAACACHTuJAPlmnjdsBAAC8AwAADgAAAAAA&#10;AAABACAAAAAiAQAAZHJzL2Uyb0RvYy54bWxQSwUGAAAAAAYABgBZAQAAbw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59D6B073">
      <w:pPr>
        <w:ind w:left="1450"/>
      </w:pPr>
    </w:p>
    <w:p w14:paraId="69A76448">
      <w:pPr>
        <w:ind w:left="1325" w:firstLine="0"/>
        <w:rPr>
          <w:sz w:val="24"/>
        </w:rPr>
      </w:pPr>
    </w:p>
    <w:tbl>
      <w:tblPr>
        <w:tblStyle w:val="9"/>
        <w:tblW w:w="0" w:type="auto"/>
        <w:tblInd w:w="13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</w:tblGrid>
      <w:tr w14:paraId="00CB42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7" w:type="dxa"/>
          </w:tcPr>
          <w:p w14:paraId="7DDF7653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Multiplication</w:t>
            </w:r>
          </w:p>
        </w:tc>
      </w:tr>
      <w:tr w14:paraId="6323B7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0D1FEAC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+Multiply (a,b)</w:t>
            </w:r>
          </w:p>
        </w:tc>
      </w:tr>
    </w:tbl>
    <w:p w14:paraId="5F83F326">
      <w:pPr>
        <w:ind w:left="1325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4445" t="0" r="10795" b="0"/>
                <wp:wrapNone/>
                <wp:docPr id="129811835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" o:spid="_x0000_s1026" o:spt="20" style="position:absolute;left:0pt;flip:x;margin-left:180.6pt;margin-top:0.6pt;height:58.8pt;width:0pt;z-index:251665408;mso-width-relative:page;mso-height-relative:page;" filled="f" stroked="t" coordsize="21600,21600" o:gfxdata="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N5l/D1gAAAAkB&#10;AAAPAAAAAAAAAAEAIAAAACIAAABkcnMvZG93bnJldi54bWxQSwECFAAUAAAACACHTuJA4QaW3+QB&#10;AADGAwAADgAAAAAAAAABACAAAAAlAQAAZHJzL2Uyb0RvYy54bWxQSwUGAAAAAAYABgBZAQAAewUA&#10;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6726381B">
      <w:pPr>
        <w:ind w:left="1325" w:firstLine="0"/>
        <w:rPr>
          <w:sz w:val="24"/>
        </w:rPr>
      </w:pPr>
    </w:p>
    <w:p w14:paraId="71F0D4D3">
      <w:pPr>
        <w:ind w:left="1325" w:firstLine="0"/>
        <w:rPr>
          <w:sz w:val="24"/>
        </w:rPr>
      </w:pPr>
    </w:p>
    <w:p w14:paraId="04698BAA">
      <w:pPr>
        <w:ind w:left="1325" w:firstLine="0"/>
        <w:rPr>
          <w:sz w:val="24"/>
        </w:rPr>
      </w:pPr>
    </w:p>
    <w:tbl>
      <w:tblPr>
        <w:tblStyle w:val="9"/>
        <w:tblW w:w="0" w:type="auto"/>
        <w:tblInd w:w="13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</w:tblGrid>
      <w:tr w14:paraId="72463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7" w:type="dxa"/>
          </w:tcPr>
          <w:p w14:paraId="17F6CDE9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Division</w:t>
            </w:r>
          </w:p>
        </w:tc>
      </w:tr>
      <w:tr w14:paraId="3C1480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09FCA3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Divide (a,b)</w:t>
            </w:r>
          </w:p>
        </w:tc>
      </w:tr>
    </w:tbl>
    <w:p w14:paraId="7560A715">
      <w:pPr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4445" t="0" r="18415" b="7620"/>
                <wp:wrapNone/>
                <wp:docPr id="212589440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" o:spid="_x0000_s1026" o:spt="20" style="position:absolute;left:0pt;flip:x;margin-left:181.8pt;margin-top:1.05pt;height:57pt;width:0.6pt;z-index:251666432;mso-width-relative:page;mso-height-relative:page;" filled="f" stroked="t" coordsize="21600,21600" o:gfxdata="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xhE9&#10;HdgAAAAJAQAADwAAAAAAAAABACAAAAAiAAAAZHJzL2Rvd25yZXYueG1sUEsBAhQAFAAAAAgAh07i&#10;QCqeo+XpAQAAygMAAA4AAAAAAAAAAQAgAAAAJwEAAGRycy9lMm9Eb2MueG1sUEsFBgAAAAAGAAYA&#10;WQEAAIIFAAAAAA==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78D0916">
      <w:pPr>
        <w:ind w:left="0" w:firstLine="0"/>
        <w:rPr>
          <w:sz w:val="24"/>
        </w:rPr>
      </w:pPr>
    </w:p>
    <w:p w14:paraId="478ABA57">
      <w:pPr>
        <w:ind w:left="0" w:firstLine="0"/>
        <w:rPr>
          <w:sz w:val="24"/>
        </w:rPr>
      </w:pPr>
    </w:p>
    <w:p w14:paraId="20E39D58">
      <w:pPr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4445" t="0" r="10795" b="7620"/>
                <wp:wrapNone/>
                <wp:docPr id="1825375355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6" o:spt="20" style="position:absolute;left:0pt;margin-left:180.6pt;margin-top:47.65pt;height:42.6pt;width:0pt;z-index:251667456;mso-width-relative:page;mso-height-relative:page;" filled="f" stroked="t" coordsize="21600,21600" o:gfxdata="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5ba4Z1wAAAAoBAAAPAAAA&#10;AAAAAAEAIAAAACIAAABkcnMvZG93bnJldi54bWxQSwECFAAUAAAACACHTuJANTznAt0BAAC9AwAA&#10;DgAAAAAAAAABACAAAAAmAQAAZHJzL2Uyb0RvYy54bWxQSwUGAAAAAAYABgBZAQAAd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 xml:space="preserve">                    </w:t>
      </w:r>
    </w:p>
    <w:tbl>
      <w:tblPr>
        <w:tblStyle w:val="9"/>
        <w:tblW w:w="10360" w:type="dxa"/>
        <w:tblInd w:w="79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4"/>
        <w:gridCol w:w="4706"/>
        <w:gridCol w:w="255"/>
        <w:gridCol w:w="4925"/>
      </w:tblGrid>
      <w:tr w14:paraId="5106A7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57180F0F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Subtraction</w:t>
            </w:r>
          </w:p>
        </w:tc>
      </w:tr>
      <w:tr w14:paraId="680CA7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074E75DF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subtraction(a,b)</w:t>
            </w:r>
          </w:p>
        </w:tc>
      </w:tr>
      <w:tr w14:paraId="32FDFF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0" w:type="dxa"/>
            <w:gridSpan w:val="2"/>
          </w:tcPr>
          <w:p w14:paraId="2466AF29">
            <w:pPr>
              <w:ind w:left="0" w:firstLine="0"/>
              <w:rPr>
                <w:sz w:val="24"/>
              </w:rPr>
            </w:pPr>
          </w:p>
        </w:tc>
        <w:tc>
          <w:tcPr>
            <w:tcW w:w="5180" w:type="dxa"/>
            <w:gridSpan w:val="2"/>
          </w:tcPr>
          <w:p w14:paraId="125A7317">
            <w:pPr>
              <w:ind w:left="0" w:firstLine="0"/>
              <w:rPr>
                <w:sz w:val="24"/>
              </w:rPr>
            </w:pPr>
          </w:p>
        </w:tc>
      </w:tr>
    </w:tbl>
    <w:p w14:paraId="67F78BBD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ab/>
      </w:r>
    </w:p>
    <w:p w14:paraId="2844C503">
      <w:pPr>
        <w:tabs>
          <w:tab w:val="left" w:pos="6900"/>
        </w:tabs>
        <w:rPr>
          <w:sz w:val="24"/>
        </w:rPr>
      </w:pPr>
    </w:p>
    <w:tbl>
      <w:tblPr>
        <w:tblStyle w:val="9"/>
        <w:tblW w:w="0" w:type="auto"/>
        <w:tblInd w:w="12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5"/>
      </w:tblGrid>
      <w:tr w14:paraId="37438D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5" w:type="dxa"/>
          </w:tcPr>
          <w:p w14:paraId="5A66DD45">
            <w:pPr>
              <w:tabs>
                <w:tab w:val="left" w:pos="6900"/>
              </w:tabs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Calculator</w:t>
            </w:r>
          </w:p>
        </w:tc>
      </w:tr>
      <w:tr w14:paraId="78A13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</w:tcPr>
          <w:p w14:paraId="35938D51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+calculate (op,a,b)</w:t>
            </w:r>
          </w:p>
        </w:tc>
      </w:tr>
    </w:tbl>
    <w:p w14:paraId="36784495">
      <w:pPr>
        <w:spacing w:after="0" w:line="240" w:lineRule="auto"/>
        <w:ind w:right="0"/>
      </w:pPr>
    </w:p>
    <w:p w14:paraId="63226CAD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3C5B605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39CA96A7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14D32E56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5D8DE1A8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4CE24EDC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5748C6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6A6BC14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18D8ABD7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F1E0762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6C2275D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Program:</w:t>
      </w:r>
    </w:p>
    <w:p w14:paraId="656A0C74">
      <w:pPr>
        <w:spacing w:after="0" w:line="240" w:lineRule="auto"/>
        <w:ind w:right="0"/>
        <w:rPr>
          <w:b/>
          <w:bCs/>
        </w:rPr>
      </w:pPr>
    </w:p>
    <w:p w14:paraId="545F4F2B">
      <w:pPr>
        <w:spacing w:after="0" w:line="240" w:lineRule="auto"/>
        <w:ind w:right="0"/>
      </w:pPr>
    </w:p>
    <w:p w14:paraId="1655F74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class bcalc {</w:t>
      </w:r>
    </w:p>
    <w:p w14:paraId="29131D8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int a, b;</w:t>
      </w:r>
    </w:p>
    <w:p w14:paraId="0DB6A25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int sum, diff;</w:t>
      </w:r>
    </w:p>
    <w:p w14:paraId="3A43F5F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bcalc(int a, int b) {</w:t>
      </w:r>
    </w:p>
    <w:p w14:paraId="4F4CBDA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this.a = a; </w:t>
      </w:r>
    </w:p>
    <w:p w14:paraId="4CBA841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this.b = b; </w:t>
      </w:r>
    </w:p>
    <w:p w14:paraId="0D2AD1E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21BB1B3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public void add()</w:t>
      </w:r>
    </w:p>
    <w:p w14:paraId="57BC531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{ diff = a - b; </w:t>
      </w:r>
    </w:p>
    <w:p w14:paraId="610C2AD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sum = a + b; </w:t>
      </w:r>
    </w:p>
    <w:p w14:paraId="6893FFE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System.out.println("Difference: " + diff);</w:t>
      </w:r>
    </w:p>
    <w:p w14:paraId="588ACBE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System.out.println("Sum: " + sum);</w:t>
      </w:r>
    </w:p>
    <w:p w14:paraId="6125D01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</w:t>
      </w:r>
    </w:p>
    <w:p w14:paraId="3C5A350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3D03AD3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class acalc extends bcalc { </w:t>
      </w:r>
    </w:p>
    <w:p w14:paraId="566B796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int mul; acalc(int a, int b) {</w:t>
      </w:r>
    </w:p>
    <w:p w14:paraId="37E13BB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super(a, b); </w:t>
      </w:r>
    </w:p>
    <w:p w14:paraId="56E6F1B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5911DA4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public void mult() { </w:t>
      </w:r>
    </w:p>
    <w:p w14:paraId="4D1985D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mul = a * b;</w:t>
      </w:r>
    </w:p>
    <w:p w14:paraId="0AA152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System.out.println("Multiplication: " + mul); </w:t>
      </w:r>
    </w:p>
    <w:p w14:paraId="3FD2FD9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23EA4F7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3BBC186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class aacalc extends acalc { </w:t>
      </w:r>
    </w:p>
    <w:p w14:paraId="6992B85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float div;</w:t>
      </w:r>
    </w:p>
    <w:p w14:paraId="282B7AB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aacalc(int a, int b) {</w:t>
      </w:r>
    </w:p>
    <w:p w14:paraId="3AED97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super(a, b); </w:t>
      </w:r>
    </w:p>
    <w:p w14:paraId="72D1216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0ADD923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public void divi() </w:t>
      </w:r>
    </w:p>
    <w:p w14:paraId="6B276BE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{</w:t>
      </w:r>
    </w:p>
    <w:p w14:paraId="0B6035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if (b != 0) { // Check to avoid division by zero </w:t>
      </w:r>
    </w:p>
    <w:p w14:paraId="797FB12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div = (float) a / b; </w:t>
      </w:r>
    </w:p>
    <w:p w14:paraId="2CDC6CF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System.out.println("Division: " + div);</w:t>
      </w:r>
    </w:p>
    <w:p w14:paraId="6CCC67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66D9630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else { </w:t>
      </w:r>
    </w:p>
    <w:p w14:paraId="61A27AC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System.out.println("Division by zero error!"); </w:t>
      </w:r>
    </w:p>
    <w:p w14:paraId="2B78E00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5A43DF5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07AB13F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010F002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7D9FF8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C606A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class ocalc {</w:t>
      </w:r>
    </w:p>
    <w:p w14:paraId="55804D74">
      <w:pPr>
        <w:spacing w:after="0" w:line="240" w:lineRule="auto"/>
        <w:ind w:left="0" w:leftChars="0" w:right="0" w:firstLine="0" w:firstLineChars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DD643AB">
      <w:pPr>
        <w:spacing w:after="0" w:line="240" w:lineRule="auto"/>
        <w:ind w:left="0" w:leftChars="0" w:right="0" w:firstLine="0" w:firstLineChars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public static void main(String[] args) {</w:t>
      </w:r>
    </w:p>
    <w:p w14:paraId="4AC4022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aacalc c = new aacalc(10, 2);</w:t>
      </w:r>
    </w:p>
    <w:p w14:paraId="30B6724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c.divi(); </w:t>
      </w:r>
    </w:p>
    <w:p w14:paraId="799BC01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c.mult();</w:t>
      </w:r>
    </w:p>
    <w:p w14:paraId="47AD5F9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c.add();</w:t>
      </w:r>
    </w:p>
    <w:p w14:paraId="304F6BF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51B7E77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A15E3F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1C8BE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7D38408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26535F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Output:</w:t>
      </w:r>
    </w:p>
    <w:p w14:paraId="1328238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drawing>
          <wp:inline distT="0" distB="0" distL="114300" distR="114300">
            <wp:extent cx="4686300" cy="1272540"/>
            <wp:effectExtent l="0" t="0" r="7620" b="762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60C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B3EF64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0739FB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2AA813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6A2533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Error table:</w:t>
      </w:r>
    </w:p>
    <w:p w14:paraId="3D746926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096958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489D9936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10B91E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3E9D46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C85C903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037D32EA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7516DEA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0604F8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29621161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3241891C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1735CCF8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6D248B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07C7892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0CE4BDB6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3E4EB93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1F201E98">
      <w:pPr>
        <w:tabs>
          <w:tab w:val="left" w:pos="6900"/>
        </w:tabs>
        <w:ind w:left="0" w:firstLine="0"/>
        <w:rPr>
          <w:sz w:val="24"/>
        </w:rPr>
      </w:pPr>
    </w:p>
    <w:p w14:paraId="1A04419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CD7F9C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AE5AB7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561A41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6E5B6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AA687F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D87C96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E0D85F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BFC653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CFAFC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DC29A7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6BFA76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9D3EF3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7B1CC5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53B17C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A18126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729AD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FE48A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E69AD2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538C66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1F15FC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437DF6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886EFF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E8EB1A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72B0EB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BAC5D9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F87587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074951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87ED5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FDCC6D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F2E35C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AA79B4E">
      <w:pPr>
        <w:pStyle w:val="11"/>
        <w:numPr>
          <w:ilvl w:val="0"/>
          <w:numId w:val="0"/>
        </w:numPr>
        <w:spacing w:line="240" w:lineRule="auto"/>
        <w:ind w:left="475" w:leftChars="0" w:right="1998" w:rightChars="0"/>
        <w:rPr>
          <w:rFonts w:ascii="Arial Rounded MT Bold" w:hAnsi="Arial Rounded MT Bold"/>
          <w:sz w:val="27"/>
          <w:szCs w:val="27"/>
        </w:rPr>
      </w:pPr>
      <w:r>
        <w:rPr>
          <w:rFonts w:hint="default" w:ascii="Arial Rounded MT Bold" w:hAnsi="Arial Rounded MT Bold"/>
          <w:sz w:val="27"/>
          <w:szCs w:val="27"/>
          <w:lang w:val="en-IN"/>
        </w:rPr>
        <w:t>B.</w:t>
      </w:r>
      <w:r>
        <w:rPr>
          <w:rFonts w:ascii="Arial Rounded MT Bold" w:hAnsi="Arial Rounded MT Bold"/>
          <w:sz w:val="27"/>
          <w:szCs w:val="27"/>
        </w:rPr>
        <w:t>Program : 2</w:t>
      </w:r>
    </w:p>
    <w:p w14:paraId="6257CDA3">
      <w:pPr>
        <w:tabs>
          <w:tab w:val="left" w:pos="6900"/>
        </w:tabs>
        <w:ind w:left="0" w:firstLine="0"/>
        <w:rPr>
          <w:rFonts w:ascii="Arial Rounded MT Bold" w:hAnsi="Arial Rounded MT Bold"/>
          <w:sz w:val="27"/>
          <w:szCs w:val="27"/>
        </w:rPr>
      </w:pPr>
    </w:p>
    <w:p w14:paraId="3AC1B75D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A</w:t>
      </w:r>
      <w:r>
        <w:rPr>
          <w:rFonts w:ascii="Bahnschrift Condensed" w:hAnsi="Bahnschrift Condensed"/>
          <w:b/>
          <w:bCs/>
          <w:sz w:val="24"/>
        </w:rPr>
        <w:t xml:space="preserve"> Vechile rental company wants to develop a system ,that maintains information about   </w:t>
      </w:r>
    </w:p>
    <w:p w14:paraId="059E528F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</w:t>
      </w:r>
      <w:r>
        <w:rPr>
          <w:rFonts w:ascii="Bahnschrift Condensed" w:hAnsi="Bahnschrift Condensed"/>
          <w:b/>
          <w:bCs/>
          <w:sz w:val="24"/>
        </w:rPr>
        <w:t xml:space="preserve">different types of vehicles available  for rent.The company rents out cars and bikes and   </w:t>
      </w:r>
    </w:p>
    <w:p w14:paraId="0B6ECBD9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they  a need  a program  to store  details  about  each  vehicle such as brand  and  speed .</w:t>
      </w:r>
    </w:p>
    <w:p w14:paraId="66763225">
      <w:pPr>
        <w:ind w:left="720"/>
        <w:rPr>
          <w:rFonts w:ascii="Bahnschrift Condensed" w:hAnsi="Bahnschrift Condensed"/>
          <w:b/>
          <w:bCs/>
          <w:sz w:val="24"/>
        </w:rPr>
      </w:pPr>
    </w:p>
    <w:p w14:paraId="7C945A56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Cars  should have an additional properties .</w:t>
      </w:r>
    </w:p>
    <w:p w14:paraId="53567C4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“Number of doors “  seating capacity.</w:t>
      </w:r>
    </w:p>
    <w:p w14:paraId="355DF9A2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Bikes should have a property indicating whether they have gears are not ?</w:t>
      </w:r>
    </w:p>
    <w:p w14:paraId="1FE3C7AD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The system should also include a fuction to display  details about each vehicle and indicate when a vechicle is starting .</w:t>
      </w:r>
    </w:p>
    <w:p w14:paraId="74B54F8E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If the company describes to add a new type of vechile ‘truck’ how would you modify above program.</w:t>
      </w:r>
    </w:p>
    <w:p w14:paraId="47E3E229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Truck should include  an addition property capacity ‘in tons’.</w:t>
      </w:r>
    </w:p>
    <w:p w14:paraId="37F689E8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Create a show truck details method to display the trucks capacity.</w:t>
      </w:r>
    </w:p>
    <w:p w14:paraId="5CBB967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Write  a constructor  for truck  that  initializes  all properties.</w:t>
      </w:r>
    </w:p>
    <w:p w14:paraId="55DDCF2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Implement the  truck  class and update the  main  method  to create  a truck object and also create an object and also create an  object car and  bike  subclass find display it details.</w:t>
      </w:r>
    </w:p>
    <w:p w14:paraId="48F14ACF">
      <w:pPr>
        <w:tabs>
          <w:tab w:val="left" w:pos="6900"/>
        </w:tabs>
        <w:ind w:left="0" w:firstLine="0"/>
        <w:rPr>
          <w:sz w:val="24"/>
        </w:rPr>
      </w:pPr>
    </w:p>
    <w:p w14:paraId="7336C987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</w:t>
      </w:r>
      <w:r>
        <w:rPr>
          <w:sz w:val="25"/>
          <w:szCs w:val="25"/>
        </w:rPr>
        <w:t>Class Diagram:</w:t>
      </w:r>
    </w:p>
    <w:p w14:paraId="69B7D936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  </w:t>
      </w:r>
    </w:p>
    <w:tbl>
      <w:tblPr>
        <w:tblStyle w:val="9"/>
        <w:tblW w:w="0" w:type="auto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68"/>
      </w:tblGrid>
      <w:tr w14:paraId="16AC8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528" w:type="dxa"/>
          </w:tcPr>
          <w:p w14:paraId="18104CF9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Vechile</w:t>
            </w:r>
          </w:p>
        </w:tc>
      </w:tr>
      <w:tr w14:paraId="2DE3BC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8" w:type="dxa"/>
          </w:tcPr>
          <w:p w14:paraId="7A5EA089">
            <w:pPr>
              <w:pStyle w:val="11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Brand: String</w:t>
            </w:r>
          </w:p>
          <w:p w14:paraId="62C0F142">
            <w:pPr>
              <w:pStyle w:val="11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speed: int</w:t>
            </w:r>
          </w:p>
        </w:tc>
      </w:tr>
      <w:tr w14:paraId="05FBBE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8" w:type="dxa"/>
          </w:tcPr>
          <w:p w14:paraId="216CC26E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Vechile(String,b int)</w:t>
            </w:r>
          </w:p>
          <w:p w14:paraId="7A7E29FA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Start()</w:t>
            </w:r>
          </w:p>
          <w:p w14:paraId="02E28936">
            <w:pPr>
              <w:tabs>
                <w:tab w:val="left" w:pos="6900"/>
              </w:tabs>
              <w:rPr>
                <w:sz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4445" t="0" r="10795" b="7620"/>
                      <wp:wrapNone/>
                      <wp:docPr id="496725275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13" o:spid="_x0000_s1026" o:spt="20" style="position:absolute;left:0pt;flip:x;margin-left:76.3pt;margin-top:14.65pt;height:60.6pt;width:0pt;z-index:251660288;mso-width-relative:page;mso-height-relative:page;" filled="f" stroked="t" coordsize="21600,21600" o:gfxdata="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nLTXbXAAAA&#10;CgEAAA8AAAAAAAAAAQAgAAAAIgAAAGRycy9kb3ducmV2LnhtbFBLAQIUABQAAAAIAIdO4kBxFb8Z&#10;5QEAAMYDAAAOAAAAAAAAAAEAIAAAACYBAABkcnMvZTJvRG9jLnhtbFBLBQYAAAAABgAGAFkBAAB9&#10;BQAAAAA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sz w:val="24"/>
              </w:rPr>
              <w:t>+  DisplayDetails()</w:t>
            </w:r>
          </w:p>
        </w:tc>
      </w:tr>
    </w:tbl>
    <w:p w14:paraId="184AAEFA">
      <w:pPr>
        <w:tabs>
          <w:tab w:val="left" w:pos="6900"/>
        </w:tabs>
        <w:ind w:left="0" w:firstLine="0"/>
        <w:rPr>
          <w:sz w:val="24"/>
        </w:rPr>
      </w:pPr>
    </w:p>
    <w:p w14:paraId="0D064B7E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4445" r="0" b="18415"/>
                <wp:wrapNone/>
                <wp:docPr id="47229884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o:spt="20" style="position:absolute;left:0pt;flip:y;margin-left:91.8pt;margin-top:9.2pt;height:3pt;width:327.6pt;z-index:251661312;mso-width-relative:page;mso-height-relative:page;" filled="f" stroked="t" coordsize="21600,21600" o:gfxdata="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horKu&#10;1wAAAAkBAAAPAAAAAAAAAAEAIAAAACIAAABkcnMvZG93bnJldi54bWxQSwECFAAUAAAACACHTuJA&#10;F4qinekBAADLAwAADgAAAAAAAAABACAAAAAm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4445" t="0" r="18415" b="0"/>
                <wp:wrapNone/>
                <wp:docPr id="2090409005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6" o:spid="_x0000_s1026" o:spt="20" style="position:absolute;left:0pt;flip:x;margin-left:415.2pt;margin-top:9.35pt;height:38.4pt;width:0.6pt;z-index:251662336;mso-width-relative:page;mso-height-relative:page;" filled="f" stroked="t" coordsize="21600,21600" o:gfxdata="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dWcZj&#10;2AAAAAkBAAAPAAAAAAAAAAEAIAAAACIAAABkcnMvZG93bnJldi54bWxQSwECFAAUAAAACACHTuJA&#10;LIZy1egBAADKAwAADgAAAAAAAAABACAAAAAn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C3729B">
      <w:pPr>
        <w:tabs>
          <w:tab w:val="left" w:pos="6900"/>
        </w:tabs>
        <w:ind w:left="0" w:firstLine="0"/>
        <w:rPr>
          <w:sz w:val="24"/>
        </w:rPr>
      </w:pPr>
    </w:p>
    <w:p w14:paraId="2CA3CA5F">
      <w:pPr>
        <w:tabs>
          <w:tab w:val="left" w:pos="2412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tbl>
      <w:tblPr>
        <w:tblStyle w:val="9"/>
        <w:tblW w:w="0" w:type="auto"/>
        <w:tblInd w:w="12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7"/>
        <w:gridCol w:w="4704"/>
      </w:tblGrid>
      <w:tr w14:paraId="053038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0" w:type="dxa"/>
          </w:tcPr>
          <w:tbl>
            <w:tblPr>
              <w:tblStyle w:val="9"/>
              <w:tblW w:w="4587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5531"/>
            </w:tblGrid>
            <w:tr w14:paraId="10B42DA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587" w:type="dxa"/>
                </w:tcPr>
                <w:p w14:paraId="66C70625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            Car</w:t>
                  </w:r>
                </w:p>
              </w:tc>
            </w:tr>
            <w:tr w14:paraId="53FFCD9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587" w:type="dxa"/>
                </w:tcPr>
                <w:p w14:paraId="1F6EE8EF">
                  <w:pPr>
                    <w:pStyle w:val="11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numberofdoors: int</w:t>
                  </w:r>
                </w:p>
                <w:p w14:paraId="352AB257">
                  <w:pPr>
                    <w:pStyle w:val="11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seatingCapacity: int</w:t>
                  </w:r>
                </w:p>
              </w:tc>
            </w:tr>
            <w:tr w14:paraId="3777FE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587" w:type="dxa"/>
                </w:tcPr>
                <w:p w14:paraId="4D09FDFF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car(String,int,int,int)</w:t>
                  </w:r>
                </w:p>
                <w:p w14:paraId="54C56692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displaydetails()</w:t>
                  </w:r>
                </w:p>
              </w:tc>
            </w:tr>
          </w:tbl>
          <w:p w14:paraId="3A88CC23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4445" t="0" r="18415" b="0"/>
                      <wp:wrapNone/>
                      <wp:docPr id="47088961" name="Straight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17" o:spid="_x0000_s1026" o:spt="20" style="position:absolute;left:0pt;flip:x;margin-left:104.15pt;margin-top:-1.05pt;height:44.4pt;width:0.6pt;z-index:251663360;mso-width-relative:page;mso-height-relative:page;" filled="f" stroked="t" coordsize="21600,21600" o:gfxdata="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/3St&#10;j9kAAAAJAQAADwAAAAAAAAABACAAAAAiAAAAZHJzL2Rvd25yZXYueG1sUEsBAhQAFAAAAAgAh07i&#10;QEbDeQ/oAQAAyAMAAA4AAAAAAAAAAQAgAAAAKAEAAGRycy9lMm9Eb2MueG1sUEsFBgAAAAAGAAYA&#10;WQEAAIIFAAAAAA=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  <w:tc>
          <w:tcPr>
            <w:tcW w:w="5180" w:type="dxa"/>
          </w:tcPr>
          <w:tbl>
            <w:tblPr>
              <w:tblStyle w:val="9"/>
              <w:tblW w:w="0" w:type="auto"/>
              <w:tblInd w:w="549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929"/>
            </w:tblGrid>
            <w:tr w14:paraId="14314BB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610" w:type="dxa"/>
                </w:tcPr>
                <w:p w14:paraId="003CEB0A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Bike</w:t>
                  </w:r>
                </w:p>
              </w:tc>
            </w:tr>
            <w:tr w14:paraId="4F98894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610" w:type="dxa"/>
                </w:tcPr>
                <w:p w14:paraId="1A3C6F57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-hasGears: boolean</w:t>
                  </w:r>
                </w:p>
              </w:tc>
            </w:tr>
            <w:tr w14:paraId="56232E2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69" w:hRule="atLeast"/>
              </w:trPr>
              <w:tc>
                <w:tcPr>
                  <w:tcW w:w="3610" w:type="dxa"/>
                </w:tcPr>
                <w:p w14:paraId="34E214D2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 Bike(String,int,Boolean)</w:t>
                  </w:r>
                </w:p>
                <w:p w14:paraId="28615145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+displayetails()</w:t>
                  </w:r>
                </w:p>
              </w:tc>
            </w:tr>
          </w:tbl>
          <w:p w14:paraId="35447A8C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</w:p>
        </w:tc>
      </w:tr>
    </w:tbl>
    <w:p w14:paraId="6A2B772D">
      <w:pPr>
        <w:tabs>
          <w:tab w:val="left" w:pos="2412"/>
        </w:tabs>
        <w:ind w:left="0" w:firstLine="0"/>
        <w:rPr>
          <w:sz w:val="24"/>
        </w:rPr>
      </w:pPr>
      <w:r>
        <w:rPr>
          <w:sz w:val="24"/>
        </w:rPr>
        <w:t xml:space="preserve">      </w:t>
      </w:r>
    </w:p>
    <w:tbl>
      <w:tblPr>
        <w:tblStyle w:val="9"/>
        <w:tblW w:w="0" w:type="auto"/>
        <w:tblInd w:w="9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7"/>
      </w:tblGrid>
      <w:tr w14:paraId="307D04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784E89E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     Truck</w:t>
            </w:r>
          </w:p>
        </w:tc>
      </w:tr>
      <w:tr w14:paraId="66AF4F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17A31AD1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-capacity: double</w:t>
            </w:r>
          </w:p>
        </w:tc>
      </w:tr>
      <w:tr w14:paraId="50DC65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585B175A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 truck(String,int,double)</w:t>
            </w:r>
          </w:p>
          <w:p w14:paraId="6FC857AA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+showtruckdetails()</w:t>
            </w:r>
          </w:p>
          <w:p w14:paraId="7C995CF5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+displaydetails()</w:t>
            </w:r>
          </w:p>
        </w:tc>
      </w:tr>
    </w:tbl>
    <w:p w14:paraId="3EAFF294">
      <w:pPr>
        <w:tabs>
          <w:tab w:val="left" w:pos="2412"/>
        </w:tabs>
        <w:rPr>
          <w:sz w:val="24"/>
        </w:rPr>
      </w:pPr>
    </w:p>
    <w:p w14:paraId="1B7B96EA">
      <w:pPr>
        <w:tabs>
          <w:tab w:val="left" w:pos="2412"/>
        </w:tabs>
        <w:rPr>
          <w:sz w:val="24"/>
        </w:rPr>
      </w:pPr>
    </w:p>
    <w:p w14:paraId="2177E5DF">
      <w:pPr>
        <w:tabs>
          <w:tab w:val="left" w:pos="2412"/>
        </w:tabs>
        <w:rPr>
          <w:sz w:val="24"/>
        </w:rPr>
      </w:pPr>
    </w:p>
    <w:p w14:paraId="4E9C0975">
      <w:pPr>
        <w:tabs>
          <w:tab w:val="left" w:pos="2412"/>
        </w:tabs>
        <w:rPr>
          <w:sz w:val="24"/>
        </w:rPr>
      </w:pPr>
    </w:p>
    <w:p w14:paraId="2BF111C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Base class for Vehicle</w:t>
      </w:r>
    </w:p>
    <w:p w14:paraId="6786362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Vehicle {</w:t>
      </w:r>
    </w:p>
    <w:p w14:paraId="268FE81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protected String brand;</w:t>
      </w:r>
    </w:p>
    <w:p w14:paraId="21EC888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protected int speed;</w:t>
      </w:r>
    </w:p>
    <w:p w14:paraId="394D8C08">
      <w:pPr>
        <w:tabs>
          <w:tab w:val="left" w:pos="2412"/>
        </w:tabs>
        <w:ind w:left="1440"/>
        <w:rPr>
          <w:sz w:val="24"/>
        </w:rPr>
      </w:pPr>
    </w:p>
    <w:p w14:paraId="518A2D2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Vehicle(String brand, int speed) {</w:t>
      </w:r>
    </w:p>
    <w:p w14:paraId="26AAA2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this.brand = brand;</w:t>
      </w:r>
    </w:p>
    <w:p w14:paraId="69E42FD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this.speed = speed;</w:t>
      </w:r>
    </w:p>
    <w:p w14:paraId="6D4DDC8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025CD2DB">
      <w:pPr>
        <w:tabs>
          <w:tab w:val="left" w:pos="2412"/>
        </w:tabs>
        <w:ind w:left="1440"/>
        <w:rPr>
          <w:sz w:val="24"/>
        </w:rPr>
      </w:pPr>
    </w:p>
    <w:p w14:paraId="7FC52F1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start() {</w:t>
      </w:r>
    </w:p>
    <w:p w14:paraId="513A8FF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System.out.println(brand + " is starting.");</w:t>
      </w:r>
    </w:p>
    <w:p w14:paraId="09A126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43C34484">
      <w:pPr>
        <w:tabs>
          <w:tab w:val="left" w:pos="2412"/>
        </w:tabs>
        <w:ind w:left="1440"/>
        <w:rPr>
          <w:sz w:val="24"/>
        </w:rPr>
      </w:pPr>
    </w:p>
    <w:p w14:paraId="4364D9B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100C7F8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System.out.println("Brand: " + brand);</w:t>
      </w:r>
    </w:p>
    <w:p w14:paraId="0ECE5C6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System.out.println("Speed: " + speed + " km/h");</w:t>
      </w:r>
    </w:p>
    <w:p w14:paraId="198EC0E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7AD5CBF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69992C2F">
      <w:pPr>
        <w:tabs>
          <w:tab w:val="left" w:pos="2412"/>
        </w:tabs>
        <w:ind w:left="1440"/>
        <w:rPr>
          <w:sz w:val="24"/>
        </w:rPr>
      </w:pPr>
    </w:p>
    <w:p w14:paraId="289EC97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Car class that extends Vehicle</w:t>
      </w:r>
    </w:p>
    <w:p w14:paraId="3AA526E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Car extends Vehicle {</w:t>
      </w:r>
    </w:p>
    <w:p w14:paraId="269EBD1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numberOfDoors;</w:t>
      </w:r>
    </w:p>
    <w:p w14:paraId="02C7459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seatingCapacity;</w:t>
      </w:r>
    </w:p>
    <w:p w14:paraId="243D4DA2">
      <w:pPr>
        <w:tabs>
          <w:tab w:val="left" w:pos="2412"/>
        </w:tabs>
        <w:ind w:left="1440"/>
        <w:rPr>
          <w:sz w:val="24"/>
        </w:rPr>
      </w:pPr>
    </w:p>
    <w:p w14:paraId="67145EC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Car(String brand, int speed, int numberOfDoors, int seatingCapacity) {</w:t>
      </w:r>
    </w:p>
    <w:p w14:paraId="3CFE84E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2356245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this.numberOfDoors = numberOfDoors;</w:t>
      </w:r>
    </w:p>
    <w:p w14:paraId="19E0E2F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this.seatingCapacity = seatingCapacity;</w:t>
      </w:r>
    </w:p>
    <w:p w14:paraId="18BE91C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26C58299">
      <w:pPr>
        <w:tabs>
          <w:tab w:val="left" w:pos="2412"/>
        </w:tabs>
        <w:ind w:left="1440"/>
        <w:rPr>
          <w:sz w:val="24"/>
        </w:rPr>
      </w:pPr>
    </w:p>
    <w:p w14:paraId="33F8375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34618A7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1251879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2C1F6AF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System.out.println("Number of Doors: " + numberOfDoors);</w:t>
      </w:r>
    </w:p>
    <w:p w14:paraId="12CF76D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System.out.println("Seating Capacity: " + seatingCapacity);</w:t>
      </w:r>
    </w:p>
    <w:p w14:paraId="37DA09D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</w:t>
      </w:r>
    </w:p>
    <w:p w14:paraId="64BED9D9">
      <w:pPr>
        <w:tabs>
          <w:tab w:val="left" w:pos="2412"/>
        </w:tabs>
        <w:ind w:left="1440"/>
        <w:rPr>
          <w:sz w:val="24"/>
        </w:rPr>
      </w:pPr>
    </w:p>
    <w:p w14:paraId="10549BE8">
      <w:pPr>
        <w:tabs>
          <w:tab w:val="left" w:pos="2412"/>
        </w:tabs>
        <w:ind w:left="1440"/>
        <w:rPr>
          <w:sz w:val="24"/>
        </w:rPr>
      </w:pPr>
    </w:p>
    <w:p w14:paraId="28BD823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}</w:t>
      </w:r>
    </w:p>
    <w:p w14:paraId="7BB73F8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4049BFE6">
      <w:pPr>
        <w:tabs>
          <w:tab w:val="left" w:pos="2412"/>
        </w:tabs>
        <w:ind w:left="1440"/>
        <w:rPr>
          <w:sz w:val="24"/>
        </w:rPr>
      </w:pPr>
    </w:p>
    <w:p w14:paraId="21ED92B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Bike class that extends Vehicle</w:t>
      </w:r>
    </w:p>
    <w:p w14:paraId="58FFE01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Bike extends Vehicle {</w:t>
      </w:r>
    </w:p>
    <w:p w14:paraId="0DC436A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boolean hasGears;</w:t>
      </w:r>
    </w:p>
    <w:p w14:paraId="33A36884">
      <w:pPr>
        <w:tabs>
          <w:tab w:val="left" w:pos="2412"/>
        </w:tabs>
        <w:ind w:left="1440"/>
        <w:rPr>
          <w:sz w:val="24"/>
        </w:rPr>
      </w:pPr>
    </w:p>
    <w:p w14:paraId="4F42A31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Bike(String brand, int speed, boolean hasGears) {</w:t>
      </w:r>
    </w:p>
    <w:p w14:paraId="47C875A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</w:t>
      </w:r>
    </w:p>
    <w:p w14:paraId="064D7B0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super(brand, speed);</w:t>
      </w:r>
    </w:p>
    <w:p w14:paraId="5DEF060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this.hasGears = hasGears;</w:t>
      </w:r>
    </w:p>
    <w:p w14:paraId="6E672B9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11B70460">
      <w:pPr>
        <w:tabs>
          <w:tab w:val="left" w:pos="2412"/>
        </w:tabs>
        <w:ind w:left="1440"/>
        <w:rPr>
          <w:sz w:val="24"/>
        </w:rPr>
      </w:pPr>
    </w:p>
    <w:p w14:paraId="15479DD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21522D2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05485E4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102F983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System.out.println("Has Gears: " + (hasGears ? "Yes" : "No"));</w:t>
      </w:r>
    </w:p>
    <w:p w14:paraId="5EC22E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62F6BDD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675F252">
      <w:pPr>
        <w:tabs>
          <w:tab w:val="left" w:pos="2412"/>
        </w:tabs>
        <w:ind w:left="1440"/>
        <w:rPr>
          <w:sz w:val="24"/>
        </w:rPr>
      </w:pPr>
    </w:p>
    <w:p w14:paraId="1876499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Truck class that extends Vehicle</w:t>
      </w:r>
    </w:p>
    <w:p w14:paraId="3A0CC66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Truck extends Vehicle {</w:t>
      </w:r>
    </w:p>
    <w:p w14:paraId="13BDFA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double capacity; // in tons</w:t>
      </w:r>
    </w:p>
    <w:p w14:paraId="7C4E50EE">
      <w:pPr>
        <w:tabs>
          <w:tab w:val="left" w:pos="2412"/>
        </w:tabs>
        <w:ind w:left="1440"/>
        <w:rPr>
          <w:sz w:val="24"/>
        </w:rPr>
      </w:pPr>
    </w:p>
    <w:p w14:paraId="1D665B3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Truck(String brand, int speed, double capacity) {</w:t>
      </w:r>
    </w:p>
    <w:p w14:paraId="612E296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46FBCBD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this.capacity = capacity;</w:t>
      </w:r>
    </w:p>
    <w:p w14:paraId="43D2684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2999507F">
      <w:pPr>
        <w:tabs>
          <w:tab w:val="left" w:pos="2412"/>
        </w:tabs>
        <w:ind w:left="1440"/>
        <w:rPr>
          <w:sz w:val="24"/>
        </w:rPr>
      </w:pPr>
    </w:p>
    <w:p w14:paraId="64EFA00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showTruckDetails() {</w:t>
      </w:r>
    </w:p>
    <w:p w14:paraId="17D41D0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System.out.println("Truck Capacity: " + capacity + " tons");</w:t>
      </w:r>
    </w:p>
    <w:p w14:paraId="5C811C9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5CB46BF1">
      <w:pPr>
        <w:tabs>
          <w:tab w:val="left" w:pos="2412"/>
        </w:tabs>
        <w:ind w:left="1440"/>
        <w:rPr>
          <w:sz w:val="24"/>
        </w:rPr>
      </w:pPr>
    </w:p>
    <w:p w14:paraId="1805FB2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65A5701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386F386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307591D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showTruckDetails();</w:t>
      </w:r>
    </w:p>
    <w:p w14:paraId="40B426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6B6E5DE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713992A">
      <w:pPr>
        <w:tabs>
          <w:tab w:val="left" w:pos="2412"/>
        </w:tabs>
        <w:ind w:left="1440"/>
        <w:rPr>
          <w:sz w:val="24"/>
        </w:rPr>
      </w:pPr>
    </w:p>
    <w:p w14:paraId="62636FE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Main class to test the implementation</w:t>
      </w:r>
    </w:p>
    <w:p w14:paraId="06B9837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public class Main {</w:t>
      </w:r>
    </w:p>
    <w:p w14:paraId="27AB6E5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static void main(String[] args) {</w:t>
      </w:r>
    </w:p>
    <w:p w14:paraId="62E8460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Car object</w:t>
      </w:r>
    </w:p>
    <w:p w14:paraId="5C29C9A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 car = new Car("Toyota", 180, 4, 5);</w:t>
      </w:r>
    </w:p>
    <w:p w14:paraId="79565F8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car.start();</w:t>
      </w:r>
    </w:p>
    <w:p w14:paraId="0DDD6BA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car.displayDetails();</w:t>
      </w:r>
    </w:p>
    <w:p w14:paraId="6070C7B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System.out.println();</w:t>
      </w:r>
    </w:p>
    <w:p w14:paraId="5929B9E4">
      <w:pPr>
        <w:tabs>
          <w:tab w:val="left" w:pos="2412"/>
        </w:tabs>
        <w:ind w:left="1440"/>
        <w:rPr>
          <w:sz w:val="24"/>
        </w:rPr>
      </w:pPr>
    </w:p>
    <w:p w14:paraId="6AAD210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Bike object</w:t>
      </w:r>
    </w:p>
    <w:p w14:paraId="607840A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 bike = new Bike("Yamaha", 120, true);</w:t>
      </w:r>
    </w:p>
    <w:p w14:paraId="0E8E62B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bike.start();</w:t>
      </w:r>
    </w:p>
    <w:p w14:paraId="3F6451D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bike.displayDetails();</w:t>
      </w:r>
    </w:p>
    <w:p w14:paraId="7E1F7B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System.out.println();</w:t>
      </w:r>
    </w:p>
    <w:p w14:paraId="4019C501">
      <w:pPr>
        <w:tabs>
          <w:tab w:val="left" w:pos="2412"/>
        </w:tabs>
        <w:ind w:left="1440"/>
        <w:rPr>
          <w:sz w:val="24"/>
        </w:rPr>
      </w:pPr>
    </w:p>
    <w:p w14:paraId="2E994E73">
      <w:pPr>
        <w:tabs>
          <w:tab w:val="left" w:pos="2412"/>
        </w:tabs>
        <w:ind w:left="1440"/>
        <w:rPr>
          <w:sz w:val="24"/>
        </w:rPr>
      </w:pPr>
    </w:p>
    <w:p w14:paraId="619EAE52">
      <w:pPr>
        <w:tabs>
          <w:tab w:val="left" w:pos="2412"/>
        </w:tabs>
        <w:ind w:left="1440"/>
        <w:rPr>
          <w:sz w:val="24"/>
        </w:rPr>
      </w:pPr>
    </w:p>
    <w:p w14:paraId="70F47F8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Truck object</w:t>
      </w:r>
    </w:p>
    <w:p w14:paraId="4A764DE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 truck = new Truck("Volvo", 100, 10.5);</w:t>
      </w:r>
    </w:p>
    <w:p w14:paraId="038453E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truck.start();</w:t>
      </w:r>
    </w:p>
    <w:p w14:paraId="421E200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truck.displayDetails();</w:t>
      </w:r>
    </w:p>
    <w:p w14:paraId="23488A9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1B5FF0C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50F599C0">
      <w:pPr>
        <w:tabs>
          <w:tab w:val="left" w:pos="2412"/>
        </w:tabs>
        <w:ind w:left="1440"/>
        <w:rPr>
          <w:sz w:val="24"/>
        </w:rPr>
      </w:pPr>
    </w:p>
    <w:p w14:paraId="371481BA">
      <w:pPr>
        <w:ind w:left="0" w:firstLine="0"/>
        <w:rPr>
          <w:sz w:val="24"/>
        </w:rPr>
      </w:pPr>
      <w:r>
        <w:rPr>
          <w:sz w:val="24"/>
        </w:rPr>
        <w:t xml:space="preserve">                         Output:</w:t>
      </w:r>
    </w:p>
    <w:p w14:paraId="5B254A65">
      <w:pPr>
        <w:tabs>
          <w:tab w:val="left" w:pos="2412"/>
        </w:tabs>
        <w:ind w:left="1440"/>
        <w:rPr>
          <w:sz w:val="24"/>
        </w:rPr>
      </w:pPr>
    </w:p>
    <w:p w14:paraId="7D6EBD16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</w:t>
      </w:r>
    </w:p>
    <w:p w14:paraId="12AC2211">
      <w:pPr>
        <w:ind w:left="0" w:firstLine="0"/>
        <w:rPr>
          <w:sz w:val="24"/>
        </w:rPr>
      </w:pPr>
      <w:r>
        <w:rPr>
          <w:sz w:val="24"/>
        </w:rPr>
        <w:t xml:space="preserve">                       </w:t>
      </w:r>
      <w:r>
        <w:rPr>
          <w:sz w:val="24"/>
        </w:rPr>
        <w:drawing>
          <wp:inline distT="0" distB="0" distL="0" distR="0">
            <wp:extent cx="3826510" cy="2120265"/>
            <wp:effectExtent l="0" t="0" r="13970" b="13335"/>
            <wp:docPr id="69353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4883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2802" cy="21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0E38">
      <w:pPr>
        <w:tabs>
          <w:tab w:val="left" w:pos="2412"/>
        </w:tabs>
        <w:rPr>
          <w:sz w:val="24"/>
        </w:rPr>
      </w:pPr>
    </w:p>
    <w:p w14:paraId="0941E35A">
      <w:pPr>
        <w:rPr>
          <w:sz w:val="24"/>
        </w:rPr>
      </w:pPr>
    </w:p>
    <w:p w14:paraId="3FB45F29">
      <w:pPr>
        <w:rPr>
          <w:sz w:val="24"/>
        </w:rPr>
      </w:pPr>
    </w:p>
    <w:p w14:paraId="4D1B2A6D">
      <w:pPr>
        <w:rPr>
          <w:sz w:val="24"/>
        </w:rPr>
      </w:pPr>
    </w:p>
    <w:p w14:paraId="5BE2B875">
      <w:pPr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2BA2C8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79E1FC4D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19F958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784DD8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3317B4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63FF70B6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771BE48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13BFDF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26BB08D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AD231C5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4B8C0BA1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32A4D0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6630482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7AB5D9F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1BF21E3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45FA7FED">
      <w:pPr>
        <w:jc w:val="center"/>
        <w:rPr>
          <w:sz w:val="24"/>
        </w:rPr>
      </w:pPr>
    </w:p>
    <w:p w14:paraId="43EAD79A">
      <w:pPr>
        <w:spacing w:after="0" w:line="240" w:lineRule="auto"/>
        <w:ind w:right="0"/>
      </w:pPr>
    </w:p>
    <w:p w14:paraId="1398E3FA">
      <w:pPr>
        <w:spacing w:after="0" w:line="240" w:lineRule="auto"/>
        <w:ind w:right="0"/>
      </w:pPr>
    </w:p>
    <w:p w14:paraId="2F9F59E6">
      <w:pPr>
        <w:spacing w:after="0" w:line="240" w:lineRule="auto"/>
        <w:ind w:right="0"/>
      </w:pPr>
    </w:p>
    <w:p w14:paraId="6D62438D">
      <w:pPr>
        <w:spacing w:after="0" w:line="240" w:lineRule="auto"/>
        <w:ind w:right="0"/>
      </w:pPr>
    </w:p>
    <w:p w14:paraId="0F53301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2E476A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B68281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07472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03EE51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CAB2B9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749BE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449D32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B9FADB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B11810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E5E3CB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1EF0E4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558152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339A1C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1CE7EF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97D98E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DACA2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737E46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FC458E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A09B1FC">
      <w:pPr>
        <w:spacing w:after="0" w:line="240" w:lineRule="auto"/>
        <w:ind w:right="0"/>
        <w:jc w:val="center"/>
        <w:rPr>
          <w:rFonts w:hint="default"/>
          <w:b/>
          <w:bCs/>
          <w:sz w:val="36"/>
          <w:szCs w:val="32"/>
          <w:lang w:val="en-IN"/>
        </w:rPr>
      </w:pPr>
      <w:r>
        <w:rPr>
          <w:rFonts w:hint="default"/>
          <w:b/>
          <w:bCs/>
          <w:sz w:val="36"/>
          <w:szCs w:val="32"/>
          <w:lang w:val="en-IN"/>
        </w:rPr>
        <w:t>WEEK-6</w:t>
      </w:r>
    </w:p>
    <w:p w14:paraId="41729A98">
      <w:pPr>
        <w:spacing w:after="0" w:line="240" w:lineRule="auto"/>
        <w:ind w:right="0"/>
        <w:jc w:val="center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55380A78">
      <w:pPr>
        <w:numPr>
          <w:ilvl w:val="0"/>
          <w:numId w:val="10"/>
        </w:numPr>
        <w:spacing w:after="0" w:line="240" w:lineRule="auto"/>
        <w:ind w:left="115" w:leftChars="0" w:right="0" w:rightChars="0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Write a java program to create a vechiles class with a method displayinfo() override this method in the car subclass to provide specific information about a car</w:t>
      </w:r>
    </w:p>
    <w:p w14:paraId="79948C56">
      <w:pPr>
        <w:numPr>
          <w:ilvl w:val="0"/>
          <w:numId w:val="0"/>
        </w:numPr>
        <w:spacing w:after="0" w:line="240" w:lineRule="auto"/>
        <w:ind w:left="105" w:leftChars="0"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 xml:space="preserve">    </w:t>
      </w:r>
    </w:p>
    <w:p w14:paraId="18E9EE9B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Company</w:t>
      </w:r>
    </w:p>
    <w:p w14:paraId="738FA69F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Model</w:t>
      </w:r>
    </w:p>
    <w:p w14:paraId="1524562D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Price</w:t>
      </w:r>
    </w:p>
    <w:p w14:paraId="7C835C11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Seating capacity</w:t>
      </w:r>
    </w:p>
    <w:p w14:paraId="7C114704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Petrol or not</w:t>
      </w:r>
    </w:p>
    <w:p w14:paraId="69F67EC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</w:p>
    <w:p w14:paraId="09E77FF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</w:pPr>
      <w:r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  <w:t>Pogram:</w:t>
      </w:r>
    </w:p>
    <w:p w14:paraId="68B9CE8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</w:pPr>
    </w:p>
    <w:p w14:paraId="731C06AB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public class vehicles {</w:t>
      </w:r>
    </w:p>
    <w:p w14:paraId="6F6E392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void displayinfo() {</w:t>
      </w:r>
    </w:p>
    <w:p w14:paraId="1961B7F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System.out.println("This is a vehicle");</w:t>
      </w:r>
    </w:p>
    <w:p w14:paraId="1E0F027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743FCF4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0120CEA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4F30F8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class Car extends vehicles {</w:t>
      </w:r>
    </w:p>
    <w:p w14:paraId="2B406E3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String Name, Model, Capacity;</w:t>
      </w:r>
    </w:p>
    <w:p w14:paraId="0542AF2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int Price;</w:t>
      </w:r>
    </w:p>
    <w:p w14:paraId="117CB139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boolean Petrol;</w:t>
      </w:r>
    </w:p>
    <w:p w14:paraId="552870C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233B41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Car(String Name, String Model, String Capacity, int Price, boolean Petrol) {</w:t>
      </w:r>
    </w:p>
    <w:p w14:paraId="3D697B3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this.Name = Name;</w:t>
      </w:r>
    </w:p>
    <w:p w14:paraId="24E0ED0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this.Model = Model;</w:t>
      </w:r>
    </w:p>
    <w:p w14:paraId="2843834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this.Capacity = Capacity;</w:t>
      </w:r>
    </w:p>
    <w:p w14:paraId="4AC3552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this.Price = Price;</w:t>
      </w:r>
    </w:p>
    <w:p w14:paraId="0620EED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this.Petrol = Petrol;</w:t>
      </w:r>
    </w:p>
    <w:p w14:paraId="03C2B3E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29BCCFC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27421B3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@Override</w:t>
      </w:r>
    </w:p>
    <w:p w14:paraId="478783D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public void displayinfo() {</w:t>
      </w:r>
    </w:p>
    <w:p w14:paraId="3FB21440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System.out.println("Car name is: " + Name);</w:t>
      </w:r>
    </w:p>
    <w:p w14:paraId="7326D25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model is: " + Model);</w:t>
      </w:r>
    </w:p>
    <w:p w14:paraId="20721D70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price of the car is: " + Price);</w:t>
      </w:r>
    </w:p>
    <w:p w14:paraId="0FBB4AF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seating capacity of the car is: " + Capacity);</w:t>
      </w:r>
    </w:p>
    <w:p w14:paraId="4F1ABE2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System.out.println("Is it petrol? " + Petrol);</w:t>
      </w:r>
    </w:p>
    <w:p w14:paraId="5B86347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284B1BE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29EF5F89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86A68F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class Main {</w:t>
      </w:r>
    </w:p>
    <w:p w14:paraId="4D807B0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public static void main(String[] args) {</w:t>
      </w:r>
    </w:p>
    <w:p w14:paraId="1FE74BB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Car c1 = new Car("Toyota", "Sedan", "5-Seater", 4500, true);</w:t>
      </w:r>
    </w:p>
    <w:p w14:paraId="5C4343D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c1.displayinfo();</w:t>
      </w:r>
    </w:p>
    <w:p w14:paraId="7FDBEB7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5788C5C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57EE0C6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504D2B1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3F6C2E4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2F3F883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6D111CE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7B50BB7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50051B7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  <w:r>
        <w:rPr>
          <w:rFonts w:hint="default" w:ascii="Arial" w:hAnsi="Arial" w:eastAsia="SimSun"/>
          <w:b/>
          <w:bCs/>
          <w:sz w:val="28"/>
          <w:szCs w:val="28"/>
          <w:lang w:val="en-IN"/>
        </w:rPr>
        <w:t>Class Diagram:</w:t>
      </w:r>
    </w:p>
    <w:p w14:paraId="074FFAD2">
      <w:pPr>
        <w:pStyle w:val="6"/>
        <w:rPr>
          <w:b/>
          <w:sz w:val="20"/>
        </w:rPr>
      </w:pPr>
    </w:p>
    <w:p w14:paraId="0642F6AD">
      <w:pPr>
        <w:pStyle w:val="6"/>
        <w:spacing w:before="4"/>
        <w:rPr>
          <w:b/>
          <w:sz w:val="20"/>
        </w:rPr>
      </w:pPr>
    </w:p>
    <w:tbl>
      <w:tblPr>
        <w:tblStyle w:val="5"/>
        <w:tblW w:w="0" w:type="auto"/>
        <w:tblInd w:w="294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91"/>
      </w:tblGrid>
      <w:tr w14:paraId="2AD712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5" w:hRule="atLeast"/>
        </w:trPr>
        <w:tc>
          <w:tcPr>
            <w:tcW w:w="4391" w:type="dxa"/>
          </w:tcPr>
          <w:p w14:paraId="55BB32D8">
            <w:pPr>
              <w:pStyle w:val="15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14:paraId="466124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6" w:hRule="atLeast"/>
        </w:trPr>
        <w:tc>
          <w:tcPr>
            <w:tcW w:w="4391" w:type="dxa"/>
          </w:tcPr>
          <w:p w14:paraId="0DF2EDE3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+displayInfo():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0F0F84FC">
      <w:pPr>
        <w:pStyle w:val="6"/>
        <w:rPr>
          <w:b/>
          <w:sz w:val="20"/>
        </w:rPr>
      </w:pPr>
    </w:p>
    <w:p w14:paraId="384C030F">
      <w:pPr>
        <w:pStyle w:val="6"/>
        <w:rPr>
          <w:b/>
          <w:sz w:val="20"/>
        </w:rPr>
      </w:pPr>
    </w:p>
    <w:p w14:paraId="1C8C0568">
      <w:pPr>
        <w:pStyle w:val="6"/>
        <w:rPr>
          <w:b/>
          <w:sz w:val="20"/>
        </w:rPr>
      </w:pPr>
    </w:p>
    <w:p w14:paraId="772ACC10">
      <w:pPr>
        <w:pStyle w:val="6"/>
        <w:spacing w:before="96"/>
        <w:rPr>
          <w:b/>
          <w:sz w:val="20"/>
        </w:rPr>
      </w:pPr>
    </w:p>
    <w:tbl>
      <w:tblPr>
        <w:tblStyle w:val="5"/>
        <w:tblW w:w="0" w:type="auto"/>
        <w:tblInd w:w="297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94"/>
      </w:tblGrid>
      <w:tr w14:paraId="4FD2C9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5" w:hRule="atLeast"/>
        </w:trPr>
        <w:tc>
          <w:tcPr>
            <w:tcW w:w="4394" w:type="dxa"/>
          </w:tcPr>
          <w:p w14:paraId="3FD7173A">
            <w:pPr>
              <w:pStyle w:val="15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14:paraId="542E5E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4394" w:type="dxa"/>
          </w:tcPr>
          <w:p w14:paraId="35D0C8B1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+displayInfo():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43E5AA2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14F7BE13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676A844C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3A8E4CAD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6E34CA6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069D91E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  <w:r>
        <w:rPr>
          <w:rFonts w:hint="default" w:ascii="Arial" w:hAnsi="Arial" w:eastAsia="SimSun"/>
          <w:b/>
          <w:bCs/>
          <w:sz w:val="28"/>
          <w:szCs w:val="28"/>
          <w:lang w:val="en-IN"/>
        </w:rPr>
        <w:t>Output:</w:t>
      </w:r>
    </w:p>
    <w:p w14:paraId="151A636C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drawing>
          <wp:inline distT="0" distB="0" distL="114300" distR="114300">
            <wp:extent cx="4076700" cy="1266825"/>
            <wp:effectExtent l="0" t="0" r="7620" b="13335"/>
            <wp:docPr id="8" name="Picture 8" descr="Screenshot 2025-04-06 11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4-06 113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7C3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</w:p>
    <w:p w14:paraId="6D4DC359">
      <w:pPr>
        <w:spacing w:after="0" w:line="240" w:lineRule="auto"/>
        <w:ind w:right="0"/>
        <w:jc w:val="left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5838DA31">
      <w:pPr>
        <w:spacing w:after="0" w:line="240" w:lineRule="auto"/>
        <w:ind w:right="0"/>
        <w:jc w:val="left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712C069F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5CA3377F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4E1529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7DAF5EC5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5E1B399C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0A5EE12E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003B4C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829B586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627DF795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53476AF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331226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F896295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2AC42ADA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0CB0E598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B1B77F3">
      <w:pPr>
        <w:pStyle w:val="6"/>
        <w:spacing w:before="212"/>
        <w:rPr>
          <w:b/>
        </w:rPr>
      </w:pPr>
    </w:p>
    <w:p w14:paraId="6E13E4A3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927D775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9B25544">
      <w:pPr>
        <w:spacing w:after="0" w:line="240" w:lineRule="auto"/>
        <w:ind w:left="0" w:leftChars="0" w:right="0" w:firstLine="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5150AB3">
      <w:pPr>
        <w:spacing w:after="0" w:line="240" w:lineRule="auto"/>
        <w:ind w:left="0" w:leftChars="0" w:right="0" w:firstLine="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2Q)</w:t>
      </w: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A college is developing automated admission system that verifies students eligibility for UG and PG programs .Each program has different eligibility criteria based on the students percentage in their previous qualification.</w:t>
      </w:r>
    </w:p>
    <w:p w14:paraId="4E583AD1">
      <w:pPr>
        <w:spacing w:after="0" w:line="240" w:lineRule="auto"/>
        <w:ind w:left="0" w:leftChars="0" w:right="0" w:firstLine="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5C718BC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UG admission require minimum 60%</w:t>
      </w:r>
    </w:p>
    <w:p w14:paraId="30C65E69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PG admission require minimum 70%</w:t>
      </w:r>
    </w:p>
    <w:p w14:paraId="1D7456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B65FEC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0FE1650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9C3AE6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import java.util.Scanner;</w:t>
      </w:r>
    </w:p>
    <w:p w14:paraId="7BBBEA9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4C74DD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College {</w:t>
      </w:r>
    </w:p>
    <w:p w14:paraId="08DA0F5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String name;</w:t>
      </w:r>
    </w:p>
    <w:p w14:paraId="7C9FC47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int qualification;</w:t>
      </w:r>
    </w:p>
    <w:p w14:paraId="2BB781D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int percentage;</w:t>
      </w:r>
    </w:p>
    <w:p w14:paraId="3D5845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22C98FD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// Constructor</w:t>
      </w:r>
    </w:p>
    <w:p w14:paraId="0162C93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College(String name, int qualification, int percentage) {</w:t>
      </w:r>
    </w:p>
    <w:p w14:paraId="29C627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this.name = name;</w:t>
      </w:r>
    </w:p>
    <w:p w14:paraId="15D7200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this.qualification = qualification;</w:t>
      </w:r>
    </w:p>
    <w:p w14:paraId="527D1C2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this.percentage = percentage;</w:t>
      </w:r>
    </w:p>
    <w:p w14:paraId="42A4CF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4BBB28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0E81B2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// Default Eligibility method</w:t>
      </w:r>
    </w:p>
    <w:p w14:paraId="22C1D07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693064A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System.out.println("Name: " + name + ", Qualification: " + qualification + ", Percentage: " + percentage);</w:t>
      </w:r>
    </w:p>
    <w:p w14:paraId="1335325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a fluke");</w:t>
      </w:r>
    </w:p>
    <w:p w14:paraId="62A01FC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C3D788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0B36CCE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23390B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UG extends College {</w:t>
      </w:r>
    </w:p>
    <w:p w14:paraId="2615A0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UG(String name, int qualification, int percentage) {</w:t>
      </w:r>
    </w:p>
    <w:p w14:paraId="6960604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super(name, qualification, percentage);</w:t>
      </w:r>
    </w:p>
    <w:p w14:paraId="74DF0B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0670CB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8F3F2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0F04D0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69EF622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System.out.println("Name: " + name + ", Qualification: " + qualification + ", Percentage: " + percentage);</w:t>
      </w:r>
    </w:p>
    <w:p w14:paraId="7292F2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eligible for UG");</w:t>
      </w:r>
    </w:p>
    <w:p w14:paraId="2039A40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4A6C76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133B038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8A5FB6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PG extends College {</w:t>
      </w:r>
    </w:p>
    <w:p w14:paraId="65F01F6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PG(String name, int qualification, int percentage) {</w:t>
      </w:r>
    </w:p>
    <w:p w14:paraId="4658F1E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super(name, qualification, percentage);</w:t>
      </w:r>
    </w:p>
    <w:p w14:paraId="36BC47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4021A8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5F5872E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410C1FD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2BF7D9B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09BD890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623005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System.out.println("Name: " + name + ", Qualification: " + qualification + ", Percentage: " + percentage);</w:t>
      </w:r>
    </w:p>
    <w:p w14:paraId="6569022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eligible for PG");</w:t>
      </w:r>
    </w:p>
    <w:p w14:paraId="5B52D62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33BBD83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040490C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3B7874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public class Main {</w:t>
      </w:r>
    </w:p>
    <w:p w14:paraId="352B671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47688CB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Scanner input = new Scanner(System.in);</w:t>
      </w:r>
    </w:p>
    <w:p w14:paraId="19F89EE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5346AB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Taking inputs</w:t>
      </w:r>
    </w:p>
    <w:p w14:paraId="450E5A8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name:");</w:t>
      </w:r>
    </w:p>
    <w:p w14:paraId="75EE27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String name = input.nextLine();</w:t>
      </w:r>
    </w:p>
    <w:p w14:paraId="5E4A90B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0A05AE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qualification (e.g., 12 for high school, 10 for 10th, etc.):");</w:t>
      </w:r>
    </w:p>
    <w:p w14:paraId="3A4E909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int qualification = input.nextInt();</w:t>
      </w:r>
    </w:p>
    <w:p w14:paraId="3D39B54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313F889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percentage:");</w:t>
      </w:r>
    </w:p>
    <w:p w14:paraId="461D9B1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int percentage = input.nextInt();</w:t>
      </w:r>
    </w:p>
    <w:p w14:paraId="30E62C2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23F3039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Close scanner</w:t>
      </w:r>
    </w:p>
    <w:p w14:paraId="66F9AD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input.close();</w:t>
      </w:r>
    </w:p>
    <w:p w14:paraId="25DEA1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507ED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Logic to check eligibility</w:t>
      </w:r>
    </w:p>
    <w:p w14:paraId="76242B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College candidate;</w:t>
      </w:r>
    </w:p>
    <w:p w14:paraId="4D7E71B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FAB9DA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if (percentage &gt;= 70) {</w:t>
      </w:r>
    </w:p>
    <w:p w14:paraId="1E16BF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PG(name, qualification, percentage);</w:t>
      </w:r>
    </w:p>
    <w:p w14:paraId="685D622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 else if (percentage &gt;= 60) {</w:t>
      </w:r>
    </w:p>
    <w:p w14:paraId="2EC9D5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UG(name, qualification, percentage);</w:t>
      </w:r>
    </w:p>
    <w:p w14:paraId="6637731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 else {</w:t>
      </w:r>
    </w:p>
    <w:p w14:paraId="47512B3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College(name, qualification, percentage);</w:t>
      </w:r>
    </w:p>
    <w:p w14:paraId="5B60AAD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66C22F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F801AB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candidate.Eligibility();``</w:t>
      </w:r>
    </w:p>
    <w:p w14:paraId="77C3C77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0E510E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1BB96D2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FA95E7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Class Diagram:</w:t>
      </w:r>
    </w:p>
    <w:tbl>
      <w:tblPr>
        <w:tblStyle w:val="9"/>
        <w:tblW w:w="0" w:type="auto"/>
        <w:tblInd w:w="239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53"/>
      </w:tblGrid>
      <w:tr w14:paraId="480ACA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3" w:type="dxa"/>
          </w:tcPr>
          <w:p w14:paraId="565D01B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t>adm</w:t>
            </w:r>
          </w:p>
        </w:tc>
      </w:tr>
      <w:tr w14:paraId="160E64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3" w:type="dxa"/>
          </w:tcPr>
          <w:p w14:paraId="78B85D6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elg():void</w:t>
            </w:r>
          </w:p>
        </w:tc>
      </w:tr>
    </w:tbl>
    <w:p w14:paraId="32DA9AC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6350" t="0" r="53340" b="13335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3599815" y="8213725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29.45pt;margin-top:4.7pt;height:22.9pt;width:25.35pt;rotation:-5898240f;z-index:251669504;mso-width-relative:page;mso-height-relative:page;" filled="f" stroked="t" coordsize="21600,21600" o:gfxdata="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u/QgC2AAA&#10;AAgBAAAPAAAAAAAAAAEAIAAAACIAAABkcnMvZG93bnJldi54bWxQSwECFAAUAAAACACHTuJA/cW5&#10;wh4CAAAsBAAADgAAAAAAAAABACAAAAAnAQAAZHJzL2Uyb0RvYy54bWxQSwUGAAAAAAYABgBZAQAA&#10;twUAAAAA&#10;" adj="10800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48895" t="0" r="50165" b="127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750820" y="818261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2.6pt;margin-top:2.25pt;height:26.6pt;width:0.6pt;z-index:251668480;mso-width-relative:page;mso-height-relative:page;" filled="f" stroked="t" coordsize="21600,21600" o:gfxdata="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LVBTF2gAAAAgBAAAPAAAAAAAAAAEAIAAAACIAAABkcnMv&#10;ZG93bnJldi54bWxQSwECFAAUAAAACACHTuJAbBRfWAECAAD8AwAADgAAAAAAAAABACAAAAApAQAA&#10;ZHJzL2Uyb0RvYy54bWxQSwUGAAAAAAYABgBZAQAAnAUAAAAA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20FF639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9"/>
        <w:gridCol w:w="4337"/>
      </w:tblGrid>
      <w:tr w14:paraId="7D496B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59" w:type="dxa"/>
          </w:tcPr>
          <w:p w14:paraId="1ECAC61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ug</w:t>
            </w:r>
          </w:p>
        </w:tc>
        <w:tc>
          <w:tcPr>
            <w:tcW w:w="4337" w:type="dxa"/>
          </w:tcPr>
          <w:p w14:paraId="4431F007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pg</w:t>
            </w:r>
          </w:p>
        </w:tc>
      </w:tr>
      <w:tr w14:paraId="3F0D4B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59" w:type="dxa"/>
          </w:tcPr>
          <w:p w14:paraId="4720319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+elg():void</w:t>
            </w:r>
          </w:p>
        </w:tc>
        <w:tc>
          <w:tcPr>
            <w:tcW w:w="4337" w:type="dxa"/>
          </w:tcPr>
          <w:p w14:paraId="4034859C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+elg():void</w:t>
            </w:r>
          </w:p>
        </w:tc>
      </w:tr>
    </w:tbl>
    <w:p w14:paraId="355F9D1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142760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F2ECA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C60DFD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71FE39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1C0DA3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160F6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Input:</w:t>
      </w:r>
    </w:p>
    <w:p w14:paraId="07352AA3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Name:D.GaneshReddy</w:t>
      </w:r>
    </w:p>
    <w:p w14:paraId="55B4F883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Qualification: 12</w:t>
      </w:r>
    </w:p>
    <w:p w14:paraId="62D4169D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Percentage: 95</w:t>
      </w:r>
    </w:p>
    <w:p w14:paraId="6C6B43C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2308C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3C3AC7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Output:</w:t>
      </w:r>
    </w:p>
    <w:p w14:paraId="0896002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4AB37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577330" cy="1824355"/>
            <wp:effectExtent l="0" t="0" r="6350" b="4445"/>
            <wp:docPr id="9" name="Picture 9" descr="Screenshot 2025-04-06 11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4-06 11500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C9C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BD163A5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50091861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22D25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4193BE90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0963EF52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3903DBA7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316EA8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74804FA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03E22FE8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7BE704DD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7485B8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06E31BF8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7682381C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34FBB6D6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42EA6A1">
      <w:pPr>
        <w:pStyle w:val="6"/>
        <w:spacing w:before="212"/>
        <w:rPr>
          <w:b/>
        </w:rPr>
      </w:pPr>
    </w:p>
    <w:p w14:paraId="63E4D2C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F61A1F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BA4D60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3C3DC3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310D9C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C984F5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C9C719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D5863A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2BB839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424EFE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C0757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5F5E8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FEDA95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4FF12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18127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0D26DC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3Q)Create a calculator class with overloading methods to perform addition</w:t>
      </w:r>
    </w:p>
    <w:p w14:paraId="495F2D8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2E3120E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two doubles</w:t>
      </w:r>
    </w:p>
    <w:p w14:paraId="08E63B86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two integer</w:t>
      </w:r>
    </w:p>
    <w:p w14:paraId="35E066C2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three integer</w:t>
      </w:r>
    </w:p>
    <w:p w14:paraId="534B675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9D3BEF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32"/>
          <w:szCs w:val="32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2"/>
          <w:szCs w:val="32"/>
          <w:u w:val="none"/>
          <w:lang w:val="en-IN"/>
        </w:rPr>
        <w:t>Program:</w:t>
      </w:r>
    </w:p>
    <w:p w14:paraId="60A861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public class Calculator{</w:t>
      </w:r>
    </w:p>
    <w:p w14:paraId="2C454FF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0B89B9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two integers</w:t>
      </w:r>
    </w:p>
    <w:p w14:paraId="0DC8FA8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 a, int b) {</w:t>
      </w:r>
    </w:p>
    <w:p w14:paraId="7F7283F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a + b;</w:t>
      </w:r>
    </w:p>
    <w:p w14:paraId="0E823D3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251C93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07F1D63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two tuples (represented as arrays)</w:t>
      </w:r>
    </w:p>
    <w:p w14:paraId="37D4CE0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add(int[] tuple1, int[] tuple2) {</w:t>
      </w:r>
    </w:p>
    <w:p w14:paraId="4D0113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sum = 0;</w:t>
      </w:r>
    </w:p>
    <w:p w14:paraId="5883272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for (int i = 0; i &lt; tuple1.length; i++) {</w:t>
      </w:r>
    </w:p>
    <w:p w14:paraId="38D5B91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    sum += tuple1[i] + tuple2[i];</w:t>
      </w:r>
    </w:p>
    <w:p w14:paraId="0436C3C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}</w:t>
      </w:r>
    </w:p>
    <w:p w14:paraId="57E1DC1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sum;</w:t>
      </w:r>
    </w:p>
    <w:p w14:paraId="54F9285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061CEEE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04139F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three integers</w:t>
      </w:r>
    </w:p>
    <w:p w14:paraId="0D5D26C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 a, int b, int c) {</w:t>
      </w:r>
    </w:p>
    <w:p w14:paraId="7774403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a + b + c;</w:t>
      </w:r>
    </w:p>
    <w:p w14:paraId="62CC5F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3F56214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static void main(String[] args) {</w:t>
      </w:r>
    </w:p>
    <w:p w14:paraId="3EA579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Calculator calc = new Calculator();</w:t>
      </w:r>
    </w:p>
    <w:p w14:paraId="22D595E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C91BF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two integers</w:t>
      </w:r>
    </w:p>
    <w:p w14:paraId="5FF7BA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result1 = calc.add(10, 20);</w:t>
      </w:r>
    </w:p>
    <w:p w14:paraId="7B5FDB5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two integers: " + result1);</w:t>
      </w:r>
    </w:p>
    <w:p w14:paraId="61C95EB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B6B580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two tuples (arrays)</w:t>
      </w:r>
    </w:p>
    <w:p w14:paraId="7078F3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int[] tuple1 = {1, 2};</w:t>
      </w:r>
    </w:p>
    <w:p w14:paraId="5D73732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int[] tuple2 = {3, 4};</w:t>
      </w:r>
    </w:p>
    <w:p w14:paraId="6368B9E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result2 = calc.add(tuple1, tuple2);</w:t>
      </w:r>
    </w:p>
    <w:p w14:paraId="40926AA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two tuples: " + result2);</w:t>
      </w:r>
    </w:p>
    <w:p w14:paraId="74980B5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2C40079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three integers</w:t>
      </w:r>
    </w:p>
    <w:p w14:paraId="281F002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result3 = calc.add(5, 10, 15);</w:t>
      </w:r>
    </w:p>
    <w:p w14:paraId="3607717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three integers: " + result3);</w:t>
      </w:r>
    </w:p>
    <w:p w14:paraId="7B7E700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7F53256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}</w:t>
      </w:r>
    </w:p>
    <w:p w14:paraId="6CE4D4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51AD7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Class Diagram:</w:t>
      </w:r>
    </w:p>
    <w:p w14:paraId="714ADF5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</w:p>
    <w:tbl>
      <w:tblPr>
        <w:tblStyle w:val="9"/>
        <w:tblW w:w="0" w:type="auto"/>
        <w:tblInd w:w="15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10"/>
      </w:tblGrid>
      <w:tr w14:paraId="03B048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</w:trPr>
        <w:tc>
          <w:tcPr>
            <w:tcW w:w="6210" w:type="dxa"/>
          </w:tcPr>
          <w:p w14:paraId="098E858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cal</w:t>
            </w:r>
          </w:p>
        </w:tc>
      </w:tr>
      <w:tr w14:paraId="2A9E9D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2" w:hRule="atLeast"/>
        </w:trPr>
        <w:tc>
          <w:tcPr>
            <w:tcW w:w="6210" w:type="dxa"/>
          </w:tcPr>
          <w:p w14:paraId="24CD4369">
            <w:pPr>
              <w:pStyle w:val="15"/>
              <w:spacing w:line="321" w:lineRule="exact"/>
              <w:ind w:left="105"/>
              <w:jc w:val="left"/>
              <w:rPr>
                <w:sz w:val="28"/>
              </w:rPr>
            </w:pPr>
            <w:r>
              <w:rPr>
                <w:sz w:val="28"/>
              </w:rPr>
              <w:t>+add(int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a,int </w:t>
            </w:r>
            <w:r>
              <w:rPr>
                <w:spacing w:val="-2"/>
                <w:sz w:val="28"/>
              </w:rPr>
              <w:t>b):int</w:t>
            </w:r>
          </w:p>
          <w:p w14:paraId="24BDBEB2">
            <w:pPr>
              <w:pStyle w:val="15"/>
              <w:spacing w:before="188"/>
              <w:ind w:left="105"/>
              <w:jc w:val="left"/>
              <w:rPr>
                <w:sz w:val="28"/>
              </w:rPr>
            </w:pPr>
            <w:r>
              <w:rPr>
                <w:sz w:val="28"/>
              </w:rPr>
              <w:t>+add(double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a,double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b):double</w:t>
            </w:r>
          </w:p>
          <w:p w14:paraId="758955A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z w:val="28"/>
              </w:rPr>
              <w:t>+add(int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a,int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b,int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c):int</w:t>
            </w:r>
          </w:p>
        </w:tc>
      </w:tr>
    </w:tbl>
    <w:p w14:paraId="7FC2F0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</w:p>
    <w:p w14:paraId="428DAC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E7B26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Output:</w:t>
      </w:r>
    </w:p>
    <w:p w14:paraId="1929AC42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4905375" cy="1504950"/>
            <wp:effectExtent l="0" t="0" r="1905" b="3810"/>
            <wp:docPr id="10" name="Picture 10" descr="Screenshot 2025-04-06 11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4-06 1134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66F1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44D75172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2D5CCF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1E1516C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3DF52D0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73900EF1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2D0690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6043C1EB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7C79B79E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D568990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3337E7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5407307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307AA3A6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2FAE1E3A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1DEAFEDF">
      <w:pPr>
        <w:pStyle w:val="6"/>
        <w:spacing w:before="212"/>
        <w:rPr>
          <w:b/>
        </w:rPr>
      </w:pPr>
    </w:p>
    <w:p w14:paraId="0C717AF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89CABB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69EBAC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0E69B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CBCE5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7D09B1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BB7E2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A09B53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2BEA4C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7DC365F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135CA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A0037D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0D2C4C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E0B9D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4Q)Create a shape class with a method calculate area that is overloaded for different shapes Square,Rectangle then create a sub class circle that overerides the calculate area methods for a circle.</w:t>
      </w:r>
    </w:p>
    <w:p w14:paraId="67D2E78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3BF5D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Program:</w:t>
      </w:r>
    </w:p>
    <w:p w14:paraId="60F9A8F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4032F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>public class Shape {</w:t>
      </w:r>
    </w:p>
    <w:p w14:paraId="36FC13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293F79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areaOfSquare(double side) {</w:t>
      </w:r>
    </w:p>
    <w:p w14:paraId="2EC95CB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side * side;</w:t>
      </w:r>
    </w:p>
    <w:p w14:paraId="15C0990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317CC02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4816B85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areaOfRectangle(double length, double width) {</w:t>
      </w:r>
    </w:p>
    <w:p w14:paraId="15F711A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length * width;</w:t>
      </w:r>
    </w:p>
    <w:p w14:paraId="364E188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0DBAB0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55C07A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areaOfCircle(double radius) {</w:t>
      </w:r>
    </w:p>
    <w:p w14:paraId="3BAF0E9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3.14 * radius * radius;</w:t>
      </w:r>
    </w:p>
    <w:p w14:paraId="538D4A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552A08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598F705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static void main(String[] args) {</w:t>
      </w:r>
    </w:p>
    <w:p w14:paraId="05702D0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Shape shape = new Shape();</w:t>
      </w:r>
    </w:p>
    <w:p w14:paraId="7F18C73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32D9A69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square = shape.areaOfSquare(5);</w:t>
      </w:r>
    </w:p>
    <w:p w14:paraId="6393B5B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square: " + square);</w:t>
      </w:r>
    </w:p>
    <w:p w14:paraId="59D636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04DA2F4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rectangle = shape.areaOfRectangle(10, 20);</w:t>
      </w:r>
    </w:p>
    <w:p w14:paraId="4641013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rectangle: " + rectangle);</w:t>
      </w:r>
    </w:p>
    <w:p w14:paraId="4A0718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4337F1F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circle = shape.areaOfCircle(12);</w:t>
      </w:r>
    </w:p>
    <w:p w14:paraId="52BE19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circle: " + circle);</w:t>
      </w:r>
    </w:p>
    <w:p w14:paraId="2835977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29231FC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>}</w:t>
      </w:r>
    </w:p>
    <w:p w14:paraId="0CE1390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5BD8CA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Class Diagram:</w:t>
      </w:r>
    </w:p>
    <w:tbl>
      <w:tblPr>
        <w:tblStyle w:val="9"/>
        <w:tblW w:w="0" w:type="auto"/>
        <w:tblInd w:w="3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78"/>
      </w:tblGrid>
      <w:tr w14:paraId="10C57A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78" w:type="dxa"/>
          </w:tcPr>
          <w:p w14:paraId="0CAD23E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/>
                <w:bCs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shape</w:t>
            </w:r>
          </w:p>
        </w:tc>
      </w:tr>
      <w:tr w14:paraId="3B469D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78" w:type="dxa"/>
          </w:tcPr>
          <w:p w14:paraId="15A84C25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+calarea(float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side):float</w:t>
            </w:r>
          </w:p>
          <w:p w14:paraId="6E486BB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spacing w:val="-2"/>
                <w:sz w:val="28"/>
              </w:rPr>
            </w:pPr>
            <w:r>
              <w:rPr>
                <w:sz w:val="28"/>
              </w:rPr>
              <w:t>+calarea(float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l,float </w:t>
            </w:r>
            <w:r>
              <w:rPr>
                <w:spacing w:val="-2"/>
                <w:sz w:val="28"/>
              </w:rPr>
              <w:t>b):float</w:t>
            </w:r>
          </w:p>
          <w:p w14:paraId="48980F0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/>
                <w:spacing w:val="-2"/>
                <w:sz w:val="28"/>
                <w:lang w:val="en-IN"/>
              </w:rPr>
            </w:pPr>
            <w:r>
              <w:rPr>
                <w:rFonts w:hint="default"/>
                <w:spacing w:val="-2"/>
                <w:sz w:val="28"/>
                <w:lang w:val="en-IN"/>
              </w:rPr>
              <w:t>+calarea(float c):float</w:t>
            </w:r>
          </w:p>
        </w:tc>
      </w:tr>
    </w:tbl>
    <w:p w14:paraId="322F59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50800" t="0" r="55880" b="381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59810" y="8259445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6.3pt;margin-top:0.95pt;height:29.7pt;width:0pt;z-index:251670528;mso-width-relative:page;mso-height-relative:page;" filled="f" stroked="t" coordsize="21600,21600" o:gfxdata="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NVhXaDVAAAACAEAAA8AAAAAAAAAAQAgAAAAIgAAAGRycy9kb3ducmV2Lnht&#10;bFBLAQIUABQAAAAIAIdO4kAtUi60/AEAAO8DAAAOAAAAAAAAAAEAIAAAACQBAABkcnMvZTJvRG9j&#10;LnhtbFBLBQYAAAAABgAGAFkBAACSBQAAAAA=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2D0110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tbl>
      <w:tblPr>
        <w:tblStyle w:val="9"/>
        <w:tblW w:w="0" w:type="auto"/>
        <w:tblInd w:w="31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04"/>
      </w:tblGrid>
      <w:tr w14:paraId="4B94FD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04" w:type="dxa"/>
          </w:tcPr>
          <w:p w14:paraId="10750A4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Circle</w:t>
            </w:r>
          </w:p>
        </w:tc>
      </w:tr>
      <w:tr w14:paraId="210682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04" w:type="dxa"/>
          </w:tcPr>
          <w:p w14:paraId="783B702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z w:val="28"/>
              </w:rPr>
              <w:t xml:space="preserve">+calarea(double </w:t>
            </w:r>
            <w:r>
              <w:rPr>
                <w:spacing w:val="-2"/>
                <w:sz w:val="28"/>
              </w:rPr>
              <w:t>r):double</w:t>
            </w:r>
          </w:p>
        </w:tc>
      </w:tr>
    </w:tbl>
    <w:p w14:paraId="1055B74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77C5473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Output:</w:t>
      </w:r>
    </w:p>
    <w:p w14:paraId="02B309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CD8FEE9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781675" cy="1555750"/>
            <wp:effectExtent l="0" t="0" r="9525" b="13970"/>
            <wp:docPr id="11" name="Picture 11" descr="Screenshot 2025-04-06 11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06 113517"/>
                    <pic:cNvPicPr>
                      <a:picLocks noChangeAspect="1"/>
                    </pic:cNvPicPr>
                  </pic:nvPicPr>
                  <pic:blipFill>
                    <a:blip r:embed="rId33"/>
                    <a:srcRect b="3137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4DD6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0CDD4DB1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13C1F4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5A7C684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2E7FC80A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27AE5AD7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0EF362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7C18FF3D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570FFB17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15FEF5B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575B4A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7C5897C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28289AC7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770C5059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B82A175">
      <w:pPr>
        <w:pStyle w:val="6"/>
        <w:spacing w:before="212"/>
        <w:rPr>
          <w:b/>
        </w:rPr>
      </w:pPr>
    </w:p>
    <w:p w14:paraId="38161B3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91D6C8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1C2A60E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70CF5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1D36103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2B0253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74EC4B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A92ED5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62387E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A3974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D9D06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A63976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5C4BED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19B277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A77B7F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A6ABA9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EFEEB3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400D1C7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B748F4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488BF27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AAC28F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DD5A664">
      <w:pPr>
        <w:pStyle w:val="2"/>
        <w:bidi w:val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WEEK-7</w:t>
      </w:r>
    </w:p>
    <w:p w14:paraId="6A739A0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1Q)Write a java program to create an abstract class Animal with an abstract method sound().Create Subclass Tiger and Lion extends the Animal class and implement the sound() method to make a specific sound for each animal</w:t>
      </w:r>
    </w:p>
    <w:p w14:paraId="69C8F9A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7EF24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65AB759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Animal {</w:t>
      </w:r>
    </w:p>
    <w:p w14:paraId="584A8EB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</w:t>
      </w:r>
    </w:p>
    <w:p w14:paraId="7E73DDF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sound();</w:t>
      </w:r>
    </w:p>
    <w:p w14:paraId="7E2476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6678FB9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379283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FA16D0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Lion extends Animal {</w:t>
      </w:r>
    </w:p>
    <w:p w14:paraId="3BA97C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371597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50CACE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sound() {</w:t>
      </w:r>
    </w:p>
    <w:p w14:paraId="79F74B1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System.out.println("Lion: Roar!");</w:t>
      </w:r>
    </w:p>
    <w:p w14:paraId="71211C2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8D52FE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CF3E68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03A159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775364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Tiger extends Animal {</w:t>
      </w:r>
    </w:p>
    <w:p w14:paraId="515A0C1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01C55A0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F69DA5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sound() {</w:t>
      </w:r>
    </w:p>
    <w:p w14:paraId="55F6616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System.out.println("Tiger: Growl!");</w:t>
      </w:r>
    </w:p>
    <w:p w14:paraId="5C79817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2649BE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F82FF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2CFAC3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A8D962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Q1labw7 {</w:t>
      </w:r>
    </w:p>
    <w:p w14:paraId="26AB5F4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11B022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</w:t>
      </w:r>
    </w:p>
    <w:p w14:paraId="78DB69E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Animal lion = new Lion();</w:t>
      </w:r>
    </w:p>
    <w:p w14:paraId="63CFA97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Animal tiger = new Tiger();</w:t>
      </w:r>
    </w:p>
    <w:p w14:paraId="2A704FF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873FB3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5C59AAF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lion.sound();</w:t>
      </w:r>
    </w:p>
    <w:p w14:paraId="0E6DCBA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tiger.sound();</w:t>
      </w:r>
    </w:p>
    <w:p w14:paraId="495501A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06C224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AD547D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A620CC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A4C9DF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>
            <wp:extent cx="3752850" cy="2981325"/>
            <wp:effectExtent l="0" t="0" r="0" b="0"/>
            <wp:docPr id="840502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2487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4814" cy="29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2E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B5A8B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66CE7A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06C69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D0D316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BC295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4BB538F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705225" cy="829310"/>
            <wp:effectExtent l="0" t="0" r="13335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14E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5E4BDE2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2B7070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4AC71F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786828D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4928B94C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6EC5A9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79410FFA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51E1A48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1848BBE1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235B09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5396A398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4462F28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5FD3FC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5B7ADB7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08FFA0A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4F5F0FF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70E582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70B3C2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15D489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4023CE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4A6FE6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88841A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7D3D18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9C8268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5E1CBC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467145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64148B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2Q)Write a java program to create an abstract class Shape3D with an abstract methods Calculate_volume() and Calculate_Surface_area.Create Subclass Sphere and Cube extends the Shape3D class and implement the respective methods to calculate the volume and surface_area of each shape.</w:t>
      </w:r>
    </w:p>
    <w:p w14:paraId="5F0C507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5C0FC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14F3454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BBEA4D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Shape3D {</w:t>
      </w:r>
    </w:p>
    <w:p w14:paraId="6915FFF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calculate_volume();</w:t>
      </w:r>
    </w:p>
    <w:p w14:paraId="751CC8B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calculate_surf_a();</w:t>
      </w:r>
    </w:p>
    <w:p w14:paraId="162FDAA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27309D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5933BE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2F1837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Sphere extends Shape3D {</w:t>
      </w:r>
    </w:p>
    <w:p w14:paraId="2BF63C6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private double radius;</w:t>
      </w:r>
    </w:p>
    <w:p w14:paraId="6D0C141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0827F0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2C6B895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Sphere(double radius) {</w:t>
      </w:r>
    </w:p>
    <w:p w14:paraId="548E897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this.radius = radius;</w:t>
      </w:r>
    </w:p>
    <w:p w14:paraId="19CAA34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FE7BD9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A39910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C19512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calculate_surf_a() {</w:t>
      </w:r>
    </w:p>
    <w:p w14:paraId="214E6DC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surfaceArea = 4 * Math.PI * Math.pow(radius, 2);</w:t>
      </w:r>
    </w:p>
    <w:p w14:paraId="606788F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System.out.printf("Surface Area of Sphere: %.2f%n", surfaceArea);</w:t>
      </w:r>
    </w:p>
    <w:p w14:paraId="3238DF4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FE00A9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7FA63E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16C2FE5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calculate_volume() {</w:t>
      </w:r>
    </w:p>
    <w:p w14:paraId="7381CAD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volume = (4.0 / 3) * Math.PI * Math.pow(radius, 3);</w:t>
      </w:r>
    </w:p>
    <w:p w14:paraId="4C036BA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System.out.printf("Volume of Sphere: %.2f%n", volume);</w:t>
      </w:r>
    </w:p>
    <w:p w14:paraId="165C5C6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8A2882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245A9E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1AC067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DFB216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Cube extends Shape3D {</w:t>
      </w:r>
    </w:p>
    <w:p w14:paraId="1CE906A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private double side;</w:t>
      </w:r>
    </w:p>
    <w:p w14:paraId="6430CA4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4398A2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</w:t>
      </w:r>
    </w:p>
    <w:p w14:paraId="2AB0EA0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Cube(double side) {</w:t>
      </w:r>
    </w:p>
    <w:p w14:paraId="334D7B5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this.side = side;</w:t>
      </w:r>
    </w:p>
    <w:p w14:paraId="4240E93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5003F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74C789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A78E37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44FB51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3C9AEF5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calculate_surf_a() {</w:t>
      </w:r>
    </w:p>
    <w:p w14:paraId="7289C22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surfaceArea = 6 * Math.pow(side, 2);</w:t>
      </w:r>
    </w:p>
    <w:p w14:paraId="72FBD84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System.out.printf("Surface Area of Cube: %.2f%n", surfaceArea);</w:t>
      </w:r>
    </w:p>
    <w:p w14:paraId="618F4E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A8A943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FBEE41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20AEAB7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calculate_volume() {</w:t>
      </w:r>
    </w:p>
    <w:p w14:paraId="67CED44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volume = Math.pow(side, 3);</w:t>
      </w:r>
    </w:p>
    <w:p w14:paraId="53E9BCE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System.out.printf("Volume of Cube: %.2f%n", volume);</w:t>
      </w:r>
    </w:p>
    <w:p w14:paraId="027FEB5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4F4A47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D208C3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077C2B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ECA90C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Q2labw7 {</w:t>
      </w:r>
    </w:p>
    <w:p w14:paraId="5807599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7618D08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5231BF5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Shape3D sphere = new Sphere(5); </w:t>
      </w:r>
    </w:p>
    <w:p w14:paraId="54480C2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Shape3D cube = new Cube(3);      </w:t>
      </w:r>
    </w:p>
    <w:p w14:paraId="02B5C88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21F423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25403E7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sphere.calculate_surf_a();</w:t>
      </w:r>
    </w:p>
    <w:p w14:paraId="511B00F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sphere.calculate_volume();</w:t>
      </w:r>
    </w:p>
    <w:p w14:paraId="2716414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5FE644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38CD06F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cube.calculate_surf_a();</w:t>
      </w:r>
    </w:p>
    <w:p w14:paraId="19FAB71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cube.calculate_volume();</w:t>
      </w:r>
    </w:p>
    <w:p w14:paraId="7D8F01B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97C1FB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2F4069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72EFD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237990" cy="3728720"/>
            <wp:effectExtent l="0" t="0" r="13970" b="5080"/>
            <wp:docPr id="17154025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2568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498" cy="378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ECC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28EAA25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063240" cy="929640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683B">
      <w:pPr>
        <w:numPr>
          <w:ilvl w:val="0"/>
          <w:numId w:val="0"/>
        </w:numPr>
        <w:spacing w:after="0" w:line="240" w:lineRule="auto"/>
        <w:ind w:leftChars="0" w:right="0" w:rightChars="0"/>
        <w:jc w:val="center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E36D13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6920FB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247F8E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5016BED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69D4314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6B2DF8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193C959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2C60742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02A9434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68D76C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4430C3A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388EBC6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BFD8EC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61927B7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2664C33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3Q)Write a java program using an abstract class to define a method for pattern printing</w:t>
      </w:r>
    </w:p>
    <w:p w14:paraId="6058F13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3A83EE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--&gt;create an abstract class named patternprinting with an abstract method print pattern (int n) and a concrete method to display the pattern title</w:t>
      </w:r>
    </w:p>
    <w:p w14:paraId="3498E9F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--&gt;impletment two sub classes</w:t>
      </w:r>
    </w:p>
    <w:p w14:paraId="0419ADF3">
      <w:pPr>
        <w:numPr>
          <w:ilvl w:val="0"/>
          <w:numId w:val="13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star pattern</w:t>
      </w:r>
    </w:p>
    <w:p w14:paraId="667B691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 xml:space="preserve">     Prints a right angled triangle of stars</w:t>
      </w:r>
    </w:p>
    <w:p w14:paraId="067421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6AF0207">
      <w:pPr>
        <w:numPr>
          <w:ilvl w:val="0"/>
          <w:numId w:val="13"/>
        </w:numPr>
        <w:spacing w:after="0" w:line="240" w:lineRule="auto"/>
        <w:ind w:left="125" w:leftChars="0" w:right="0" w:rightChars="0" w:hanging="1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 xml:space="preserve">Number pattern </w:t>
      </w:r>
    </w:p>
    <w:p w14:paraId="172F5837">
      <w:pPr>
        <w:numPr>
          <w:ilvl w:val="0"/>
          <w:numId w:val="0"/>
        </w:numPr>
        <w:spacing w:after="0" w:line="240" w:lineRule="auto"/>
        <w:ind w:right="0" w:rightChars="0" w:firstLine="311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Prints a right angled triangle of increasing numbers</w:t>
      </w:r>
    </w:p>
    <w:p w14:paraId="574D43F6">
      <w:pPr>
        <w:numPr>
          <w:ilvl w:val="0"/>
          <w:numId w:val="0"/>
        </w:numPr>
        <w:spacing w:after="0" w:line="240" w:lineRule="auto"/>
        <w:ind w:right="0" w:rightChars="0" w:firstLine="311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0A1664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--&gt;in the main()method create objects of both sub classes and print the patterns for a given number of rows</w:t>
      </w:r>
    </w:p>
    <w:p w14:paraId="64660C4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AE30F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283120D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26ED7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import java.util.Scanner;</w:t>
      </w:r>
    </w:p>
    <w:p w14:paraId="1986AB9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Pattern {</w:t>
      </w:r>
    </w:p>
    <w:p w14:paraId="7BCCB8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5E88941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printPattern(int n);</w:t>
      </w:r>
    </w:p>
    <w:p w14:paraId="3813EEB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262FB1F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78557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1DBC40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RightTrianglePattern extends Pattern {</w:t>
      </w:r>
    </w:p>
    <w:p w14:paraId="56EF1CA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9360E0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printPattern(int n) {</w:t>
      </w:r>
    </w:p>
    <w:p w14:paraId="0C8EBCC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System.out.println("Right Triangle Pattern:");</w:t>
      </w:r>
    </w:p>
    <w:p w14:paraId="390762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for (int i = 1; i &lt;= n; i++) {</w:t>
      </w:r>
    </w:p>
    <w:p w14:paraId="17450D2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for (int j = 1; j &lt;= i; j++) {</w:t>
      </w:r>
    </w:p>
    <w:p w14:paraId="31B8C03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    System.out.print("* ");</w:t>
      </w:r>
    </w:p>
    <w:p w14:paraId="27DDF25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}</w:t>
      </w:r>
    </w:p>
    <w:p w14:paraId="43936A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System.out.println();</w:t>
      </w:r>
    </w:p>
    <w:p w14:paraId="1230290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6AE1769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18F86E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C4645D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5C8D8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90AE49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NumberPattern extends Pattern {</w:t>
      </w:r>
    </w:p>
    <w:p w14:paraId="1DB9DCC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60CD884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printPattern(int n) {</w:t>
      </w:r>
    </w:p>
    <w:p w14:paraId="23D76E5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System.out.println("number pattern:");</w:t>
      </w:r>
    </w:p>
    <w:p w14:paraId="1B70986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for (int i =1; i &lt;= n; i++) {</w:t>
      </w:r>
    </w:p>
    <w:p w14:paraId="254993A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for (int j = 1; j &lt;= i; j++) {</w:t>
      </w:r>
    </w:p>
    <w:p w14:paraId="03F2FDF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    System.out.print( j);</w:t>
      </w:r>
    </w:p>
    <w:p w14:paraId="56C07C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}</w:t>
      </w:r>
    </w:p>
    <w:p w14:paraId="750FBAA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System.out.println();</w:t>
      </w:r>
    </w:p>
    <w:p w14:paraId="7D3665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406776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741404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4F512F8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D1DDC9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DC5402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Q3labw7 {</w:t>
      </w:r>
    </w:p>
    <w:p w14:paraId="4EEA15E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236B7D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Scanner input= new Scanner(System.in);</w:t>
      </w:r>
    </w:p>
    <w:p w14:paraId="03113F8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System.out.println("enter the n value to select number of rows");</w:t>
      </w:r>
    </w:p>
    <w:p w14:paraId="5C824C4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int n=input.nextInt(); </w:t>
      </w:r>
    </w:p>
    <w:p w14:paraId="32B516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F42A1B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124E0B5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Pattern rightTriangle = new RightTrianglePattern();</w:t>
      </w:r>
    </w:p>
    <w:p w14:paraId="04833D4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Pattern numberpattern = new NumberPattern();</w:t>
      </w:r>
    </w:p>
    <w:p w14:paraId="611DC5F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06BEBC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48D551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rightTriangle.printPattern(n);</w:t>
      </w:r>
    </w:p>
    <w:p w14:paraId="0EE6DA5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numberpattern.printPattern(n);</w:t>
      </w:r>
    </w:p>
    <w:p w14:paraId="11968C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0E72C07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6E89F5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E11171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>
            <wp:extent cx="4650740" cy="3108960"/>
            <wp:effectExtent l="0" t="0" r="12700" b="0"/>
            <wp:docPr id="1281000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0159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374" cy="313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3B9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42AF1E4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253740" cy="3223260"/>
            <wp:effectExtent l="0" t="0" r="7620" b="762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EAF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338EBF8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4B5EE31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6942E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5565FF6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5FF57B1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744A336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79B66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2F984AA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79617159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6CB7734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0FA1BF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46581EF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46804CB8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09FD56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348C90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5F7B5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4AC767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B218F9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E2F464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9CF01A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637B03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C6103E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E88486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150946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81D8F4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1436B6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4551BA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16D0BF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FB87ED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CF57F5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3B6D0D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1BA110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50F112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B639B7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5E119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3B486D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90A1D4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C6DFEA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C14F8E9">
      <w:pPr>
        <w:spacing w:line="240" w:lineRule="auto"/>
        <w:ind w:left="0" w:right="1998" w:firstLine="0"/>
        <w:jc w:val="center"/>
        <w:rPr>
          <w:rFonts w:hint="default" w:ascii="Algerian" w:hAnsi="Algerian"/>
          <w:lang w:val="en-IN"/>
        </w:rPr>
      </w:pPr>
      <w:r>
        <w:rPr>
          <w:rFonts w:ascii="Algerian" w:hAnsi="Algerian"/>
        </w:rPr>
        <w:t>Week-</w:t>
      </w:r>
      <w:r>
        <w:rPr>
          <w:rFonts w:hint="default" w:ascii="Algerian" w:hAnsi="Algerian"/>
          <w:lang w:val="en-IN"/>
        </w:rPr>
        <w:t>8</w:t>
      </w:r>
    </w:p>
    <w:p w14:paraId="2A29B8C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1Q)write a java program creating an interface Shape with the get perimeter method create 3 classes rectangle,triangleand circle that implements the shape interface ,implement the getperimeter method for each of the three classes</w:t>
      </w:r>
    </w:p>
    <w:p w14:paraId="0F64622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2CF60F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5400DE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60A0C5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interface Shape {</w:t>
      </w:r>
    </w:p>
    <w:p w14:paraId="1BD3EFC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double getPerimeter(); </w:t>
      </w:r>
    </w:p>
    <w:p w14:paraId="0DA212B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7C02A0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0E34F2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Rectangle implements Shape {</w:t>
      </w:r>
    </w:p>
    <w:p w14:paraId="66D26E6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int width, height;</w:t>
      </w:r>
    </w:p>
    <w:p w14:paraId="68DE871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0CAC27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Rectangle(int width, int height) {</w:t>
      </w:r>
    </w:p>
    <w:p w14:paraId="27C3848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this.width = width;</w:t>
      </w:r>
    </w:p>
    <w:p w14:paraId="03141BD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this.height = height;</w:t>
      </w:r>
    </w:p>
    <w:p w14:paraId="30D7943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1834581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0B7EA4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double getPerimeter() { </w:t>
      </w:r>
    </w:p>
    <w:p w14:paraId="6F7D320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return 2 * (width + height);</w:t>
      </w:r>
    </w:p>
    <w:p w14:paraId="30D18E1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B5035B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BD0325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BD7F50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Circle implements Shape {</w:t>
      </w:r>
    </w:p>
    <w:p w14:paraId="1EC2A24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int radius;</w:t>
      </w:r>
    </w:p>
    <w:p w14:paraId="03CE5CA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199780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Circle(int radius) {</w:t>
      </w:r>
    </w:p>
    <w:p w14:paraId="64A9E7B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this.radius = radius;</w:t>
      </w:r>
    </w:p>
    <w:p w14:paraId="1FF5651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5D9B25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CCE833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double getPerimeter() {</w:t>
      </w:r>
    </w:p>
    <w:p w14:paraId="45B0D9B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return 2 * Math.PI * radius;</w:t>
      </w:r>
    </w:p>
    <w:p w14:paraId="25B0A54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0745191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224F432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765CCD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Triangle implements Shape {</w:t>
      </w:r>
    </w:p>
    <w:p w14:paraId="2881EC8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int side1;</w:t>
      </w:r>
    </w:p>
    <w:p w14:paraId="209F21B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int side2;</w:t>
      </w:r>
    </w:p>
    <w:p w14:paraId="563C3B5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int side3;</w:t>
      </w:r>
    </w:p>
    <w:p w14:paraId="17D892D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1B52D2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Triangle(int side1, int side2, int side3) {</w:t>
      </w:r>
    </w:p>
    <w:p w14:paraId="30B5CE2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this.side1 = side1;</w:t>
      </w:r>
    </w:p>
    <w:p w14:paraId="1BB5DE9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this.side2 = side2;</w:t>
      </w:r>
    </w:p>
    <w:p w14:paraId="5DEE35A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this.side3 = side3;</w:t>
      </w:r>
    </w:p>
    <w:p w14:paraId="615591B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01A12B2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F053E2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4A7B73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45F188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323719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51D892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double getPerimeter() { </w:t>
      </w:r>
    </w:p>
    <w:p w14:paraId="4B4D4C9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return side1 + side2 + side3;</w:t>
      </w:r>
    </w:p>
    <w:p w14:paraId="2DC444C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92F062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181D77C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9DF080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Q1labweek8{</w:t>
      </w:r>
    </w:p>
    <w:p w14:paraId="449F0BC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 // Corrected brackets</w:t>
      </w:r>
    </w:p>
    <w:p w14:paraId="13A22B5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 rectangle = new Rectangle(5, 10);</w:t>
      </w:r>
    </w:p>
    <w:p w14:paraId="67408EE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 circle = new Circle(7);</w:t>
      </w:r>
    </w:p>
    <w:p w14:paraId="366129C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 triangle = new Triangle(1, 2, 3);</w:t>
      </w:r>
    </w:p>
    <w:p w14:paraId="4A5A01E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F55B08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System.out.println("Rectangle perimeter: " + rectangle.getPerimeter());</w:t>
      </w:r>
    </w:p>
    <w:p w14:paraId="1AC47D5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System.out.println("Circle perimeter: " + circle.getPerimeter());</w:t>
      </w:r>
    </w:p>
    <w:p w14:paraId="6D8F9E5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System.out.println("Triangle perimeter: " + triangle.getPerimeter());</w:t>
      </w:r>
    </w:p>
    <w:p w14:paraId="7B215FF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98FA01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5171C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3A53399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6419850" cy="1095375"/>
            <wp:effectExtent l="0" t="0" r="11430" b="1905"/>
            <wp:docPr id="19" name="Picture 19" descr="Screenshot 2025-04-21 19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4-21 1942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9E5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001A01D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Class Diagram:</w:t>
      </w:r>
    </w:p>
    <w:p w14:paraId="6B2721A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3788410" cy="2630805"/>
            <wp:effectExtent l="0" t="0" r="6350" b="5715"/>
            <wp:docPr id="21" name="Picture 21" descr="ChatGPT Image Apr 25, 2025, 09_47_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tGPT Image Apr 25, 2025, 09_47_21 P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1BB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60DBE2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272C6A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74AD777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4D40564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112E3797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1B2DCE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63FD68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358E2197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44786BB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455C3A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080F40B8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3173505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178D846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6D3590A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4F80B6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8D156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587C14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2Q)write a java program to create an interface playable with a method play()</w:t>
      </w:r>
    </w:p>
    <w:p w14:paraId="22EF3F5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 xml:space="preserve">That takes no arguments and returns void create three classes football,volleyball and basketball that implements the playable and override the play method to play the respective sports </w:t>
      </w:r>
    </w:p>
    <w:p w14:paraId="6F0B811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2A59DCF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6D0638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interface playable{</w:t>
      </w:r>
    </w:p>
    <w:p w14:paraId="7675AB2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void play();</w:t>
      </w:r>
    </w:p>
    <w:p w14:paraId="7177A13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878C5B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class volleyball implements playable{</w:t>
      </w:r>
    </w:p>
    <w:p w14:paraId="0666584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play(){</w:t>
      </w:r>
    </w:p>
    <w:p w14:paraId="71CBFB4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System.out.println("volleyball is a sport");</w:t>
      </w:r>
    </w:p>
    <w:p w14:paraId="4E61672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B25B96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0C9D529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079D47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class basketball implements playable{</w:t>
      </w:r>
    </w:p>
    <w:p w14:paraId="674DDD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play(){</w:t>
      </w:r>
    </w:p>
    <w:p w14:paraId="36E9C34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System.out.println("basketbal is also a sport");</w:t>
      </w:r>
    </w:p>
    <w:p w14:paraId="67E7E88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8098F3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0EACF7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AA2CAA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class football implements playable{</w:t>
      </w:r>
    </w:p>
    <w:p w14:paraId="4EECBD6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play(){</w:t>
      </w:r>
    </w:p>
    <w:p w14:paraId="69C0802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System.out.println("football is a sport ");</w:t>
      </w:r>
    </w:p>
    <w:p w14:paraId="1C744A1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519CCD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03C51A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9F4A1E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BFD160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Q2labweek8 {</w:t>
      </w:r>
    </w:p>
    <w:p w14:paraId="2E7D5B6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static void main(String[] args) {</w:t>
      </w:r>
    </w:p>
    <w:p w14:paraId="4043B9F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playable vb =new volleyball();</w:t>
      </w:r>
    </w:p>
    <w:p w14:paraId="5563BB5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playable bb=new basketball();</w:t>
      </w:r>
    </w:p>
    <w:p w14:paraId="4492FEE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playable fb=new football();</w:t>
      </w:r>
    </w:p>
    <w:p w14:paraId="7B8599F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vb.play();</w:t>
      </w:r>
    </w:p>
    <w:p w14:paraId="3187A4D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bb.play();</w:t>
      </w:r>
    </w:p>
    <w:p w14:paraId="63B75F6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fb.play();</w:t>
      </w:r>
    </w:p>
    <w:p w14:paraId="613F705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}  </w:t>
      </w:r>
    </w:p>
    <w:p w14:paraId="4CC7BAD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909CAD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7211D32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3590925" cy="819150"/>
            <wp:effectExtent l="0" t="0" r="5715" b="3810"/>
            <wp:docPr id="15" name="Picture 15" descr="Screenshot 2025-04-21 19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4-21 1940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2F5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0480C91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345BB0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360A6AA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3B82E21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3B8D250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Class Diagram:</w:t>
      </w:r>
    </w:p>
    <w:p w14:paraId="1F3B564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4963795" cy="3063875"/>
            <wp:effectExtent l="0" t="0" r="4445" b="14605"/>
            <wp:docPr id="22" name="Picture 22" descr="ChatGPT Image Apr 25, 2025, 09_54_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tGPT Image Apr 25, 2025, 09_54_52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06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3D977EC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3EF705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1BC68F5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328BE919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7AD4FEA9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78D957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15F3D19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2E643FE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24852011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09BBC6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0DBC30C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7049DC7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19D656A6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2449E9A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D85453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0036DD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F7F09C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DEEBFC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61D2E8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74E3EC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B6FB0F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C0A1E3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503ABE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164D0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5C2D6F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7DD155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C7D52A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860882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77F19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72903B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35847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E0E30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CB7F2E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4F3CD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FE3BC3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C269FC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3Q)write a java program to implement a login system using interfaces</w:t>
      </w:r>
    </w:p>
    <w:p w14:paraId="35B6770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6DB534F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interface LoginSystem {</w:t>
      </w:r>
    </w:p>
    <w:p w14:paraId="599B9F3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boolean login(String id, String password);</w:t>
      </w:r>
    </w:p>
    <w:p w14:paraId="2C32875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6E08B1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D45A73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UniversityPortal implements LoginSystem {</w:t>
      </w:r>
    </w:p>
    <w:p w14:paraId="00C83B1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19615B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06768ED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boolean login(String id, String password) {</w:t>
      </w:r>
    </w:p>
    <w:p w14:paraId="2036E36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if (id.equals("student123") &amp;&amp; password.equals("pass123")) {</w:t>
      </w:r>
    </w:p>
    <w:p w14:paraId="1FE5A5A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return true;</w:t>
      </w:r>
    </w:p>
    <w:p w14:paraId="7563516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 else {</w:t>
      </w:r>
    </w:p>
    <w:p w14:paraId="17E1F71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System.out.println("Invalid credentials");</w:t>
      </w:r>
    </w:p>
    <w:p w14:paraId="4EC8F0C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return false;</w:t>
      </w:r>
    </w:p>
    <w:p w14:paraId="0507E99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1E73045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BFFA55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7999ED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23B37C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Q3labweek8 {</w:t>
      </w:r>
    </w:p>
    <w:p w14:paraId="20D659B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71DB536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UniversityPortal portal = new UniversityPortal();</w:t>
      </w:r>
    </w:p>
    <w:p w14:paraId="5B512BB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750BDD3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49A0681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boolean loginSuccess1 = portal.login("student123", "pass123");</w:t>
      </w:r>
    </w:p>
    <w:p w14:paraId="2291E3B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System.out.println("Login successful: " + loginSuccess1);</w:t>
      </w:r>
    </w:p>
    <w:p w14:paraId="50B1D81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5FBBDE7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boolean loginSuccess2 = portal.login("student123", "wrong pass");</w:t>
      </w:r>
    </w:p>
    <w:p w14:paraId="2FA448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System.out.println("Login successful: " + loginSuccess2);</w:t>
      </w:r>
    </w:p>
    <w:p w14:paraId="2541E59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1970457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1D14A97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73382F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5E137B8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6210300" cy="1181100"/>
            <wp:effectExtent l="0" t="0" r="7620" b="7620"/>
            <wp:docPr id="20" name="Picture 20" descr="Screenshot 2025-04-21 19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4-21 1943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6C0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7061604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2ECCE5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76F1B27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68F06FA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7FA0845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46A2B19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527994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0BF2DF0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bookmarkStart w:id="0" w:name="_GoBack"/>
      <w:bookmarkEnd w:id="0"/>
    </w:p>
    <w:p w14:paraId="747E443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Class Diagram:</w:t>
      </w:r>
    </w:p>
    <w:p w14:paraId="3BA6F05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drawing>
          <wp:inline distT="0" distB="0" distL="114300" distR="114300">
            <wp:extent cx="4133850" cy="2562225"/>
            <wp:effectExtent l="0" t="0" r="11430" b="13335"/>
            <wp:docPr id="23" name="Picture 23" descr="ChatGPT Image Apr 25, 2025, 09_58_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tGPT Image Apr 25, 2025, 09_58_26 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70F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4AD0104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73C2C1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62EA32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A5253C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23A1E48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6AADDBD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522853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0097B8A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3141816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257E0E3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4FF05C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CB43541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06A31656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4188FB8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3FC86A0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5E8B299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sectPr>
      <w:pgSz w:w="12240" w:h="15840"/>
      <w:pgMar w:top="414" w:right="790" w:bottom="344" w:left="108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Abadi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Bahnschrift Condensed">
    <w:panose1 w:val="020B0502040204020203"/>
    <w:charset w:val="00"/>
    <w:family w:val="swiss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ptos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Arial Rounded MT Bold">
    <w:panose1 w:val="020F0704030504030204"/>
    <w:charset w:val="00"/>
    <w:family w:val="swiss"/>
    <w:pitch w:val="default"/>
    <w:sig w:usb0="00000003" w:usb1="00000000" w:usb2="00000000" w:usb3="00000000" w:csb0="2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0" w:lineRule="auto"/>
      </w:pPr>
      <w:r>
        <w:separator/>
      </w:r>
    </w:p>
  </w:footnote>
  <w:footnote w:type="continuationSeparator" w:id="1">
    <w:p>
      <w:pPr>
        <w:spacing w:before="0" w:after="0" w:line="25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4E9B4B"/>
    <w:multiLevelType w:val="singleLevel"/>
    <w:tmpl w:val="994E9B4B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9BC7C3C4"/>
    <w:multiLevelType w:val="singleLevel"/>
    <w:tmpl w:val="9BC7C3C4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9C9A087C"/>
    <w:multiLevelType w:val="singleLevel"/>
    <w:tmpl w:val="9C9A087C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AFCADFF7"/>
    <w:multiLevelType w:val="singleLevel"/>
    <w:tmpl w:val="AFCADFF7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E6A39E9D"/>
    <w:multiLevelType w:val="singleLevel"/>
    <w:tmpl w:val="E6A39E9D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">
    <w:nsid w:val="0AB17AE8"/>
    <w:multiLevelType w:val="singleLevel"/>
    <w:tmpl w:val="0AB17AE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23629F8B"/>
    <w:multiLevelType w:val="singleLevel"/>
    <w:tmpl w:val="23629F8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283E1A8F"/>
    <w:multiLevelType w:val="multilevel"/>
    <w:tmpl w:val="283E1A8F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345606F7"/>
    <w:multiLevelType w:val="multilevel"/>
    <w:tmpl w:val="345606F7"/>
    <w:lvl w:ilvl="0" w:tentative="0">
      <w:start w:val="1"/>
      <w:numFmt w:val="bullet"/>
      <w:lvlText w:val=""/>
      <w:lvlJc w:val="left"/>
      <w:pPr>
        <w:ind w:left="835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5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7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9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71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3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5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7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95" w:hanging="360"/>
      </w:pPr>
      <w:rPr>
        <w:rFonts w:hint="default" w:ascii="Wingdings" w:hAnsi="Wingdings"/>
      </w:rPr>
    </w:lvl>
  </w:abstractNum>
  <w:abstractNum w:abstractNumId="9">
    <w:nsid w:val="3E3B22F3"/>
    <w:multiLevelType w:val="multilevel"/>
    <w:tmpl w:val="3E3B22F3"/>
    <w:lvl w:ilvl="0" w:tentative="0">
      <w:start w:val="0"/>
      <w:numFmt w:val="bullet"/>
      <w:lvlText w:val="-"/>
      <w:lvlJc w:val="left"/>
      <w:pPr>
        <w:ind w:left="475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19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91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63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35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07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79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51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235" w:hanging="360"/>
      </w:pPr>
      <w:rPr>
        <w:rFonts w:hint="default" w:ascii="Wingdings" w:hAnsi="Wingdings"/>
      </w:rPr>
    </w:lvl>
  </w:abstractNum>
  <w:abstractNum w:abstractNumId="10">
    <w:nsid w:val="46707CF8"/>
    <w:multiLevelType w:val="multilevel"/>
    <w:tmpl w:val="46707CF8"/>
    <w:lvl w:ilvl="0" w:tentative="0">
      <w:start w:val="1"/>
      <w:numFmt w:val="lowerLetter"/>
      <w:lvlText w:val="%1)"/>
      <w:lvlJc w:val="left"/>
      <w:pPr>
        <w:ind w:left="835" w:hanging="360"/>
      </w:pPr>
    </w:lvl>
    <w:lvl w:ilvl="1" w:tentative="0">
      <w:start w:val="1"/>
      <w:numFmt w:val="lowerLetter"/>
      <w:lvlText w:val="%2."/>
      <w:lvlJc w:val="left"/>
      <w:pPr>
        <w:ind w:left="1555" w:hanging="360"/>
      </w:pPr>
    </w:lvl>
    <w:lvl w:ilvl="2" w:tentative="0">
      <w:start w:val="1"/>
      <w:numFmt w:val="lowerRoman"/>
      <w:lvlText w:val="%3."/>
      <w:lvlJc w:val="right"/>
      <w:pPr>
        <w:ind w:left="2275" w:hanging="180"/>
      </w:pPr>
    </w:lvl>
    <w:lvl w:ilvl="3" w:tentative="0">
      <w:start w:val="1"/>
      <w:numFmt w:val="decimal"/>
      <w:lvlText w:val="%4."/>
      <w:lvlJc w:val="left"/>
      <w:pPr>
        <w:ind w:left="2995" w:hanging="360"/>
      </w:pPr>
    </w:lvl>
    <w:lvl w:ilvl="4" w:tentative="0">
      <w:start w:val="1"/>
      <w:numFmt w:val="lowerLetter"/>
      <w:lvlText w:val="%5."/>
      <w:lvlJc w:val="left"/>
      <w:pPr>
        <w:ind w:left="3715" w:hanging="360"/>
      </w:pPr>
    </w:lvl>
    <w:lvl w:ilvl="5" w:tentative="0">
      <w:start w:val="1"/>
      <w:numFmt w:val="lowerRoman"/>
      <w:lvlText w:val="%6."/>
      <w:lvlJc w:val="right"/>
      <w:pPr>
        <w:ind w:left="4435" w:hanging="180"/>
      </w:pPr>
    </w:lvl>
    <w:lvl w:ilvl="6" w:tentative="0">
      <w:start w:val="1"/>
      <w:numFmt w:val="decimal"/>
      <w:lvlText w:val="%7."/>
      <w:lvlJc w:val="left"/>
      <w:pPr>
        <w:ind w:left="5155" w:hanging="360"/>
      </w:pPr>
    </w:lvl>
    <w:lvl w:ilvl="7" w:tentative="0">
      <w:start w:val="1"/>
      <w:numFmt w:val="lowerLetter"/>
      <w:lvlText w:val="%8."/>
      <w:lvlJc w:val="left"/>
      <w:pPr>
        <w:ind w:left="5875" w:hanging="360"/>
      </w:pPr>
    </w:lvl>
    <w:lvl w:ilvl="8" w:tentative="0">
      <w:start w:val="1"/>
      <w:numFmt w:val="lowerRoman"/>
      <w:lvlText w:val="%9."/>
      <w:lvlJc w:val="right"/>
      <w:pPr>
        <w:ind w:left="6595" w:hanging="180"/>
      </w:pPr>
    </w:lvl>
  </w:abstractNum>
  <w:abstractNum w:abstractNumId="11">
    <w:nsid w:val="4DAC7E4D"/>
    <w:multiLevelType w:val="multilevel"/>
    <w:tmpl w:val="4DAC7E4D"/>
    <w:lvl w:ilvl="0" w:tentative="0">
      <w:start w:val="1"/>
      <w:numFmt w:val="bullet"/>
      <w:lvlText w:val=""/>
      <w:lvlJc w:val="left"/>
      <w:pPr>
        <w:ind w:left="143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5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7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9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1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3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5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7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90" w:hanging="360"/>
      </w:pPr>
      <w:rPr>
        <w:rFonts w:hint="default" w:ascii="Wingdings" w:hAnsi="Wingdings"/>
      </w:rPr>
    </w:lvl>
  </w:abstractNum>
  <w:abstractNum w:abstractNumId="12">
    <w:nsid w:val="4FA77BD8"/>
    <w:multiLevelType w:val="multilevel"/>
    <w:tmpl w:val="4FA77BD8"/>
    <w:lvl w:ilvl="0" w:tentative="0">
      <w:start w:val="1"/>
      <w:numFmt w:val="bullet"/>
      <w:lvlText w:val=""/>
      <w:lvlJc w:val="left"/>
      <w:pPr>
        <w:ind w:left="835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55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7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9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71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3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5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7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95" w:hanging="360"/>
      </w:pPr>
      <w:rPr>
        <w:rFonts w:hint="default" w:ascii="Wingdings" w:hAnsi="Wingdings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8"/>
  </w:num>
  <w:num w:numId="5">
    <w:abstractNumId w:val="9"/>
  </w:num>
  <w:num w:numId="6">
    <w:abstractNumId w:val="0"/>
  </w:num>
  <w:num w:numId="7">
    <w:abstractNumId w:val="3"/>
  </w:num>
  <w:num w:numId="8">
    <w:abstractNumId w:val="2"/>
  </w:num>
  <w:num w:numId="9">
    <w:abstractNumId w:val="11"/>
  </w:num>
  <w:num w:numId="10">
    <w:abstractNumId w:val="4"/>
  </w:num>
  <w:num w:numId="11">
    <w:abstractNumId w:val="5"/>
  </w:num>
  <w:num w:numId="12">
    <w:abstractNumId w:val="6"/>
  </w:num>
  <w:num w:numId="1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Microsoft Word">
    <w15:presenceInfo w15:providerId="None" w15:userId="Microsoft Wor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CAB"/>
    <w:rsid w:val="000032EF"/>
    <w:rsid w:val="00004CB5"/>
    <w:rsid w:val="00011FA1"/>
    <w:rsid w:val="0002278A"/>
    <w:rsid w:val="0002700F"/>
    <w:rsid w:val="00034A42"/>
    <w:rsid w:val="00037097"/>
    <w:rsid w:val="0004291A"/>
    <w:rsid w:val="00051EB6"/>
    <w:rsid w:val="0005288D"/>
    <w:rsid w:val="00061CC3"/>
    <w:rsid w:val="0006366F"/>
    <w:rsid w:val="00063FF8"/>
    <w:rsid w:val="00077137"/>
    <w:rsid w:val="000869B0"/>
    <w:rsid w:val="00090BF0"/>
    <w:rsid w:val="000A6428"/>
    <w:rsid w:val="000A72B1"/>
    <w:rsid w:val="000B2139"/>
    <w:rsid w:val="000C357A"/>
    <w:rsid w:val="000C7EC1"/>
    <w:rsid w:val="000D4CBD"/>
    <w:rsid w:val="000D4E39"/>
    <w:rsid w:val="000E2494"/>
    <w:rsid w:val="000E277D"/>
    <w:rsid w:val="000E6827"/>
    <w:rsid w:val="000E7C0D"/>
    <w:rsid w:val="00114A59"/>
    <w:rsid w:val="001151D6"/>
    <w:rsid w:val="001161B8"/>
    <w:rsid w:val="00132E72"/>
    <w:rsid w:val="00133D87"/>
    <w:rsid w:val="00141E50"/>
    <w:rsid w:val="001503F8"/>
    <w:rsid w:val="00151F0F"/>
    <w:rsid w:val="00156082"/>
    <w:rsid w:val="001715C8"/>
    <w:rsid w:val="00180AC6"/>
    <w:rsid w:val="0019221B"/>
    <w:rsid w:val="001B19A5"/>
    <w:rsid w:val="001B7618"/>
    <w:rsid w:val="001C0375"/>
    <w:rsid w:val="001C43A3"/>
    <w:rsid w:val="001E00FF"/>
    <w:rsid w:val="001E39D2"/>
    <w:rsid w:val="001E64B6"/>
    <w:rsid w:val="00204D0E"/>
    <w:rsid w:val="00216EFC"/>
    <w:rsid w:val="00233FAF"/>
    <w:rsid w:val="00234777"/>
    <w:rsid w:val="00240F8E"/>
    <w:rsid w:val="002410E5"/>
    <w:rsid w:val="0025577D"/>
    <w:rsid w:val="00256BE9"/>
    <w:rsid w:val="00265798"/>
    <w:rsid w:val="00270AA5"/>
    <w:rsid w:val="002902DA"/>
    <w:rsid w:val="00291175"/>
    <w:rsid w:val="00292731"/>
    <w:rsid w:val="002A5295"/>
    <w:rsid w:val="002B2792"/>
    <w:rsid w:val="002B32FA"/>
    <w:rsid w:val="002B5A8D"/>
    <w:rsid w:val="002C0948"/>
    <w:rsid w:val="002D4450"/>
    <w:rsid w:val="002E286D"/>
    <w:rsid w:val="002E441B"/>
    <w:rsid w:val="00300827"/>
    <w:rsid w:val="003108BA"/>
    <w:rsid w:val="00343580"/>
    <w:rsid w:val="0034402F"/>
    <w:rsid w:val="003469B2"/>
    <w:rsid w:val="0036002B"/>
    <w:rsid w:val="003663EE"/>
    <w:rsid w:val="00384668"/>
    <w:rsid w:val="003C0488"/>
    <w:rsid w:val="003D6BFF"/>
    <w:rsid w:val="003F1880"/>
    <w:rsid w:val="003F4EB5"/>
    <w:rsid w:val="004058AF"/>
    <w:rsid w:val="00405FC0"/>
    <w:rsid w:val="00417FF1"/>
    <w:rsid w:val="00421B0A"/>
    <w:rsid w:val="004221D2"/>
    <w:rsid w:val="00430BBF"/>
    <w:rsid w:val="00436F5E"/>
    <w:rsid w:val="00444E48"/>
    <w:rsid w:val="00444EEC"/>
    <w:rsid w:val="004464B7"/>
    <w:rsid w:val="00446C77"/>
    <w:rsid w:val="00451B3A"/>
    <w:rsid w:val="00456B05"/>
    <w:rsid w:val="00466C44"/>
    <w:rsid w:val="00496D5C"/>
    <w:rsid w:val="004A2578"/>
    <w:rsid w:val="004A287D"/>
    <w:rsid w:val="004A6670"/>
    <w:rsid w:val="004B3DEE"/>
    <w:rsid w:val="004B6AB3"/>
    <w:rsid w:val="004C0907"/>
    <w:rsid w:val="004D2F7E"/>
    <w:rsid w:val="00503F09"/>
    <w:rsid w:val="00510444"/>
    <w:rsid w:val="00513A38"/>
    <w:rsid w:val="00523A5F"/>
    <w:rsid w:val="005363AB"/>
    <w:rsid w:val="00542BE1"/>
    <w:rsid w:val="00550EF9"/>
    <w:rsid w:val="005538E8"/>
    <w:rsid w:val="00560481"/>
    <w:rsid w:val="00562DAF"/>
    <w:rsid w:val="00580318"/>
    <w:rsid w:val="00593A35"/>
    <w:rsid w:val="00597C2C"/>
    <w:rsid w:val="005A1A74"/>
    <w:rsid w:val="005A50EE"/>
    <w:rsid w:val="005B35DF"/>
    <w:rsid w:val="005D2CC2"/>
    <w:rsid w:val="005D49ED"/>
    <w:rsid w:val="005D4EA2"/>
    <w:rsid w:val="005E6806"/>
    <w:rsid w:val="005E7CA2"/>
    <w:rsid w:val="005E7DAF"/>
    <w:rsid w:val="005F0F1D"/>
    <w:rsid w:val="005F4AFD"/>
    <w:rsid w:val="006042A9"/>
    <w:rsid w:val="00612B07"/>
    <w:rsid w:val="00620FBC"/>
    <w:rsid w:val="00622F6D"/>
    <w:rsid w:val="006307F0"/>
    <w:rsid w:val="00633CA5"/>
    <w:rsid w:val="00657ACD"/>
    <w:rsid w:val="00673201"/>
    <w:rsid w:val="00681170"/>
    <w:rsid w:val="006C612A"/>
    <w:rsid w:val="006C715A"/>
    <w:rsid w:val="006D0215"/>
    <w:rsid w:val="006D76A2"/>
    <w:rsid w:val="006E1223"/>
    <w:rsid w:val="006E1CC7"/>
    <w:rsid w:val="006E57B8"/>
    <w:rsid w:val="006E5EEB"/>
    <w:rsid w:val="006F56D9"/>
    <w:rsid w:val="00707C51"/>
    <w:rsid w:val="007113E5"/>
    <w:rsid w:val="00727107"/>
    <w:rsid w:val="00734C3D"/>
    <w:rsid w:val="00750332"/>
    <w:rsid w:val="00754A6E"/>
    <w:rsid w:val="00757FCD"/>
    <w:rsid w:val="00790E8C"/>
    <w:rsid w:val="0079234F"/>
    <w:rsid w:val="00793B63"/>
    <w:rsid w:val="007A0899"/>
    <w:rsid w:val="007A66D9"/>
    <w:rsid w:val="007A7906"/>
    <w:rsid w:val="007B6C03"/>
    <w:rsid w:val="007B7512"/>
    <w:rsid w:val="007C082B"/>
    <w:rsid w:val="007C2020"/>
    <w:rsid w:val="007D7651"/>
    <w:rsid w:val="007E41DF"/>
    <w:rsid w:val="007E7320"/>
    <w:rsid w:val="007F6638"/>
    <w:rsid w:val="00802AE5"/>
    <w:rsid w:val="00806AFC"/>
    <w:rsid w:val="00811DE7"/>
    <w:rsid w:val="00826275"/>
    <w:rsid w:val="00827430"/>
    <w:rsid w:val="0084036A"/>
    <w:rsid w:val="00841A85"/>
    <w:rsid w:val="00847727"/>
    <w:rsid w:val="00850174"/>
    <w:rsid w:val="008613D5"/>
    <w:rsid w:val="00872B9F"/>
    <w:rsid w:val="0087612A"/>
    <w:rsid w:val="00896463"/>
    <w:rsid w:val="008A64E6"/>
    <w:rsid w:val="008A673B"/>
    <w:rsid w:val="008B4C75"/>
    <w:rsid w:val="008B6981"/>
    <w:rsid w:val="008C0758"/>
    <w:rsid w:val="008C1E1C"/>
    <w:rsid w:val="008D627E"/>
    <w:rsid w:val="008E526F"/>
    <w:rsid w:val="008F0351"/>
    <w:rsid w:val="0090062E"/>
    <w:rsid w:val="0091178B"/>
    <w:rsid w:val="00922898"/>
    <w:rsid w:val="009329FD"/>
    <w:rsid w:val="00935208"/>
    <w:rsid w:val="00936FFE"/>
    <w:rsid w:val="0094362B"/>
    <w:rsid w:val="009441DA"/>
    <w:rsid w:val="00946875"/>
    <w:rsid w:val="00947802"/>
    <w:rsid w:val="009612BC"/>
    <w:rsid w:val="009648A3"/>
    <w:rsid w:val="009655DC"/>
    <w:rsid w:val="00974BA9"/>
    <w:rsid w:val="00975AB8"/>
    <w:rsid w:val="009835E0"/>
    <w:rsid w:val="0098630C"/>
    <w:rsid w:val="009926B9"/>
    <w:rsid w:val="009A7ACB"/>
    <w:rsid w:val="009B5F5F"/>
    <w:rsid w:val="009C7501"/>
    <w:rsid w:val="009D05EF"/>
    <w:rsid w:val="009D2270"/>
    <w:rsid w:val="009F0BEB"/>
    <w:rsid w:val="009F6135"/>
    <w:rsid w:val="00A07D27"/>
    <w:rsid w:val="00A109B8"/>
    <w:rsid w:val="00A11FD0"/>
    <w:rsid w:val="00A34D49"/>
    <w:rsid w:val="00A34DFA"/>
    <w:rsid w:val="00A4085B"/>
    <w:rsid w:val="00A46812"/>
    <w:rsid w:val="00A46AB6"/>
    <w:rsid w:val="00A47E6B"/>
    <w:rsid w:val="00A52E94"/>
    <w:rsid w:val="00A54447"/>
    <w:rsid w:val="00A71DA4"/>
    <w:rsid w:val="00A72BBE"/>
    <w:rsid w:val="00A74ABA"/>
    <w:rsid w:val="00A765DF"/>
    <w:rsid w:val="00A87810"/>
    <w:rsid w:val="00A94B24"/>
    <w:rsid w:val="00AB622E"/>
    <w:rsid w:val="00AB6DEA"/>
    <w:rsid w:val="00AC07F8"/>
    <w:rsid w:val="00AD02A9"/>
    <w:rsid w:val="00AE1632"/>
    <w:rsid w:val="00AF1FAA"/>
    <w:rsid w:val="00AF6764"/>
    <w:rsid w:val="00B11B47"/>
    <w:rsid w:val="00B12BA9"/>
    <w:rsid w:val="00B14D0B"/>
    <w:rsid w:val="00B14F69"/>
    <w:rsid w:val="00B26DCE"/>
    <w:rsid w:val="00B27A44"/>
    <w:rsid w:val="00B31A3D"/>
    <w:rsid w:val="00B40B27"/>
    <w:rsid w:val="00B41A2E"/>
    <w:rsid w:val="00B5188E"/>
    <w:rsid w:val="00B53146"/>
    <w:rsid w:val="00B547B0"/>
    <w:rsid w:val="00B54AC9"/>
    <w:rsid w:val="00B61ADD"/>
    <w:rsid w:val="00B63B7E"/>
    <w:rsid w:val="00B66F65"/>
    <w:rsid w:val="00B9244D"/>
    <w:rsid w:val="00BD7E30"/>
    <w:rsid w:val="00BF15B2"/>
    <w:rsid w:val="00C059EC"/>
    <w:rsid w:val="00C073FF"/>
    <w:rsid w:val="00C07B32"/>
    <w:rsid w:val="00C104BD"/>
    <w:rsid w:val="00C2373B"/>
    <w:rsid w:val="00C24E3C"/>
    <w:rsid w:val="00C25F6F"/>
    <w:rsid w:val="00C3075C"/>
    <w:rsid w:val="00C354D7"/>
    <w:rsid w:val="00C43409"/>
    <w:rsid w:val="00C435EC"/>
    <w:rsid w:val="00C43BB8"/>
    <w:rsid w:val="00C43E97"/>
    <w:rsid w:val="00C445B5"/>
    <w:rsid w:val="00C462C0"/>
    <w:rsid w:val="00C63494"/>
    <w:rsid w:val="00C9235F"/>
    <w:rsid w:val="00C9470D"/>
    <w:rsid w:val="00CA5A7B"/>
    <w:rsid w:val="00CB13EC"/>
    <w:rsid w:val="00CB5D58"/>
    <w:rsid w:val="00CC1EE6"/>
    <w:rsid w:val="00CD1F26"/>
    <w:rsid w:val="00CD5861"/>
    <w:rsid w:val="00CD6D7E"/>
    <w:rsid w:val="00CE4510"/>
    <w:rsid w:val="00CE62F6"/>
    <w:rsid w:val="00D11100"/>
    <w:rsid w:val="00D22CDE"/>
    <w:rsid w:val="00D23927"/>
    <w:rsid w:val="00D23EC1"/>
    <w:rsid w:val="00D47657"/>
    <w:rsid w:val="00D5031A"/>
    <w:rsid w:val="00D51735"/>
    <w:rsid w:val="00D55605"/>
    <w:rsid w:val="00D55823"/>
    <w:rsid w:val="00D5710E"/>
    <w:rsid w:val="00D63D67"/>
    <w:rsid w:val="00D7309E"/>
    <w:rsid w:val="00D819CE"/>
    <w:rsid w:val="00D854FA"/>
    <w:rsid w:val="00DA527B"/>
    <w:rsid w:val="00DA6F52"/>
    <w:rsid w:val="00DA74AE"/>
    <w:rsid w:val="00DD415A"/>
    <w:rsid w:val="00DE212D"/>
    <w:rsid w:val="00DF24C9"/>
    <w:rsid w:val="00DF24E9"/>
    <w:rsid w:val="00E0078E"/>
    <w:rsid w:val="00E060EC"/>
    <w:rsid w:val="00E14E14"/>
    <w:rsid w:val="00E2783E"/>
    <w:rsid w:val="00E30DE6"/>
    <w:rsid w:val="00E318BE"/>
    <w:rsid w:val="00E42E14"/>
    <w:rsid w:val="00E47ED9"/>
    <w:rsid w:val="00E50F1F"/>
    <w:rsid w:val="00E5524A"/>
    <w:rsid w:val="00E56D94"/>
    <w:rsid w:val="00E616BA"/>
    <w:rsid w:val="00E61FBD"/>
    <w:rsid w:val="00E64D66"/>
    <w:rsid w:val="00E65648"/>
    <w:rsid w:val="00E67FFD"/>
    <w:rsid w:val="00E70A17"/>
    <w:rsid w:val="00E70C7B"/>
    <w:rsid w:val="00E73B10"/>
    <w:rsid w:val="00E7646A"/>
    <w:rsid w:val="00E946D6"/>
    <w:rsid w:val="00EA38D8"/>
    <w:rsid w:val="00EB630B"/>
    <w:rsid w:val="00EB76E6"/>
    <w:rsid w:val="00EC6C7F"/>
    <w:rsid w:val="00ED0A9B"/>
    <w:rsid w:val="00ED1DAB"/>
    <w:rsid w:val="00ED4C6A"/>
    <w:rsid w:val="00EE414F"/>
    <w:rsid w:val="00EF6CAB"/>
    <w:rsid w:val="00F279DB"/>
    <w:rsid w:val="00F3081F"/>
    <w:rsid w:val="00F35D67"/>
    <w:rsid w:val="00F54570"/>
    <w:rsid w:val="00F55CE7"/>
    <w:rsid w:val="00F67BA0"/>
    <w:rsid w:val="00F70B9E"/>
    <w:rsid w:val="00F8474D"/>
    <w:rsid w:val="00F96006"/>
    <w:rsid w:val="00FB363C"/>
    <w:rsid w:val="00FB798C"/>
    <w:rsid w:val="00FC3A04"/>
    <w:rsid w:val="00FF23D8"/>
    <w:rsid w:val="064F31A9"/>
    <w:rsid w:val="08226AE0"/>
    <w:rsid w:val="0C5D3C79"/>
    <w:rsid w:val="14D47ED9"/>
    <w:rsid w:val="2BB533E2"/>
    <w:rsid w:val="32C6743F"/>
    <w:rsid w:val="407250BD"/>
    <w:rsid w:val="48FC2E8A"/>
    <w:rsid w:val="490041DE"/>
    <w:rsid w:val="619D2412"/>
    <w:rsid w:val="64FA570A"/>
    <w:rsid w:val="7E69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1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4" w:line="250" w:lineRule="auto"/>
      <w:ind w:left="125" w:right="1983" w:hanging="10"/>
    </w:pPr>
    <w:rPr>
      <w:rFonts w:ascii="Times New Roman" w:hAnsi="Times New Roman" w:eastAsia="Times New Roman" w:cs="Times New Roman"/>
      <w:color w:val="000000"/>
      <w:kern w:val="2"/>
      <w:sz w:val="28"/>
      <w:szCs w:val="24"/>
      <w:lang w:val="en-IN" w:eastAsia="en-I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14"/>
    <w:semiHidden/>
    <w:unhideWhenUsed/>
    <w:qFormat/>
    <w:uiPriority w:val="1"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paragraph" w:styleId="7">
    <w:name w:val="footer"/>
    <w:basedOn w:val="1"/>
    <w:link w:val="13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8">
    <w:name w:val="header"/>
    <w:basedOn w:val="1"/>
    <w:link w:val="12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table" w:styleId="9">
    <w:name w:val="Table Grid"/>
    <w:basedOn w:val="5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TableGrid"/>
    <w:qFormat/>
    <w:uiPriority w:val="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Header Char"/>
    <w:basedOn w:val="4"/>
    <w:link w:val="8"/>
    <w:qFormat/>
    <w:uiPriority w:val="99"/>
    <w:rPr>
      <w:rFonts w:ascii="Times New Roman" w:hAnsi="Times New Roman" w:eastAsia="Times New Roman" w:cs="Times New Roman"/>
      <w:color w:val="000000"/>
      <w:sz w:val="28"/>
    </w:rPr>
  </w:style>
  <w:style w:type="character" w:customStyle="1" w:styleId="13">
    <w:name w:val="Footer Char"/>
    <w:basedOn w:val="4"/>
    <w:link w:val="7"/>
    <w:qFormat/>
    <w:uiPriority w:val="99"/>
    <w:rPr>
      <w:rFonts w:ascii="Times New Roman" w:hAnsi="Times New Roman" w:eastAsia="Times New Roman" w:cs="Times New Roman"/>
      <w:color w:val="000000"/>
      <w:sz w:val="28"/>
    </w:rPr>
  </w:style>
  <w:style w:type="character" w:customStyle="1" w:styleId="14">
    <w:name w:val="Body Text Char"/>
    <w:basedOn w:val="4"/>
    <w:link w:val="6"/>
    <w:semiHidden/>
    <w:qFormat/>
    <w:uiPriority w:val="1"/>
    <w:rPr>
      <w:rFonts w:ascii="Times New Roman" w:hAnsi="Times New Roman" w:eastAsia="Times New Roman" w:cs="Times New Roman"/>
      <w:kern w:val="0"/>
      <w:lang w:val="en-US" w:eastAsia="en-US"/>
      <w14:ligatures w14:val="none"/>
    </w:rPr>
  </w:style>
  <w:style w:type="paragraph" w:customStyle="1" w:styleId="15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0" Type="http://schemas.microsoft.com/office/2011/relationships/people" Target="people.xml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7D177DD-4FD9-4FA1-85CE-DF929E45231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1724</Words>
  <Characters>9827</Characters>
  <Lines>81</Lines>
  <Paragraphs>23</Paragraphs>
  <TotalTime>84</TotalTime>
  <ScaleCrop>false</ScaleCrop>
  <LinksUpToDate>false</LinksUpToDate>
  <CharactersWithSpaces>11528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2025-03-02T15:52:00Z</dcterms:created>
  <dc:creator>Davis Johney</dc:creator>
  <cp:lastModifiedBy>Ganesh Reddy D</cp:lastModifiedBy>
  <dcterms:modified xsi:type="dcterms:W3CDTF">2025-04-25T16:31:02Z</dcterms:modified>
  <dc:title>Microsoft Word - Davis_Maths_manual[2]</dc:title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69FAF81DB6EE46079098C70EB6F2A265_12</vt:lpwstr>
  </property>
</Properties>
</file>